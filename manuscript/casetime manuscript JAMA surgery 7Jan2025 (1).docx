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A12183" w14:textId="77777777" w:rsidR="00240BDA" w:rsidRPr="009D433E" w:rsidRDefault="00000000" w:rsidP="009D433E">
      <w:pPr>
        <w:spacing w:after="34" w:line="480" w:lineRule="auto"/>
        <w:ind w:left="0" w:right="0" w:firstLine="0"/>
        <w:jc w:val="left"/>
        <w:rPr>
          <w:rFonts w:ascii="Arial" w:eastAsia="Arial" w:hAnsi="Arial" w:cs="Arial"/>
          <w:b/>
          <w:sz w:val="28"/>
          <w:szCs w:val="28"/>
        </w:rPr>
      </w:pPr>
      <w:r w:rsidRPr="009D433E">
        <w:rPr>
          <w:rFonts w:ascii="Arial" w:eastAsia="Arial" w:hAnsi="Arial" w:cs="Arial"/>
          <w:b/>
          <w:sz w:val="28"/>
          <w:szCs w:val="28"/>
        </w:rPr>
        <w:t>Optimizing Surgical Efficiency: Predicting Case Duration in Common General Surgery Procedures Using Machine Learning</w:t>
      </w:r>
    </w:p>
    <w:p w14:paraId="3B8F5D28" w14:textId="77777777" w:rsidR="00240BDA" w:rsidRPr="009D433E" w:rsidRDefault="00240BDA" w:rsidP="009D433E">
      <w:pPr>
        <w:spacing w:after="34" w:line="480" w:lineRule="auto"/>
        <w:ind w:left="0" w:right="0" w:firstLine="0"/>
        <w:jc w:val="left"/>
        <w:rPr>
          <w:rFonts w:ascii="Arial" w:eastAsia="Arial" w:hAnsi="Arial" w:cs="Arial"/>
          <w:sz w:val="20"/>
          <w:szCs w:val="20"/>
        </w:rPr>
      </w:pPr>
    </w:p>
    <w:p w14:paraId="05F594B6" w14:textId="77777777" w:rsidR="00240BDA" w:rsidRPr="009D433E" w:rsidRDefault="00000000" w:rsidP="009D433E">
      <w:pPr>
        <w:spacing w:after="34" w:line="480" w:lineRule="auto"/>
        <w:ind w:left="0" w:right="0" w:firstLine="0"/>
        <w:jc w:val="left"/>
        <w:rPr>
          <w:rFonts w:ascii="Arial" w:eastAsia="Arial" w:hAnsi="Arial" w:cs="Arial"/>
          <w:sz w:val="20"/>
          <w:szCs w:val="20"/>
        </w:rPr>
      </w:pPr>
      <w:r w:rsidRPr="009D433E">
        <w:rPr>
          <w:rFonts w:ascii="Arial" w:eastAsia="Arial" w:hAnsi="Arial" w:cs="Arial"/>
          <w:sz w:val="20"/>
          <w:szCs w:val="20"/>
        </w:rPr>
        <w:t>Michelle Kwong, MD</w:t>
      </w:r>
      <w:r w:rsidRPr="009D433E">
        <w:rPr>
          <w:rFonts w:ascii="Arial" w:eastAsia="Arial" w:hAnsi="Arial" w:cs="Arial"/>
          <w:sz w:val="20"/>
          <w:szCs w:val="20"/>
          <w:vertAlign w:val="superscript"/>
        </w:rPr>
        <w:footnoteReference w:id="1"/>
      </w:r>
      <w:r w:rsidRPr="009D433E">
        <w:rPr>
          <w:rFonts w:ascii="Arial" w:eastAsia="Arial" w:hAnsi="Arial" w:cs="Arial"/>
          <w:sz w:val="20"/>
          <w:szCs w:val="20"/>
          <w:vertAlign w:val="superscript"/>
        </w:rPr>
        <w:t>,</w:t>
      </w:r>
      <w:r w:rsidRPr="009D433E">
        <w:rPr>
          <w:rFonts w:ascii="Arial" w:eastAsia="Arial" w:hAnsi="Arial" w:cs="Arial"/>
          <w:sz w:val="20"/>
          <w:szCs w:val="20"/>
          <w:vertAlign w:val="superscript"/>
        </w:rPr>
        <w:footnoteReference w:id="2"/>
      </w:r>
    </w:p>
    <w:p w14:paraId="3956C10A" w14:textId="77777777" w:rsidR="00240BDA" w:rsidRPr="009D433E" w:rsidRDefault="00000000" w:rsidP="009D433E">
      <w:pPr>
        <w:spacing w:after="34" w:line="480" w:lineRule="auto"/>
        <w:ind w:left="0" w:right="0" w:firstLine="0"/>
        <w:jc w:val="left"/>
        <w:rPr>
          <w:rFonts w:ascii="Arial" w:eastAsia="Arial" w:hAnsi="Arial" w:cs="Arial"/>
          <w:sz w:val="20"/>
          <w:szCs w:val="20"/>
        </w:rPr>
      </w:pPr>
      <w:r w:rsidRPr="009D433E">
        <w:rPr>
          <w:rFonts w:ascii="Arial" w:eastAsia="Arial" w:hAnsi="Arial" w:cs="Arial"/>
          <w:sz w:val="20"/>
          <w:szCs w:val="20"/>
        </w:rPr>
        <w:t>Mohammad Noorchenarboo, MSc</w:t>
      </w:r>
      <w:r w:rsidRPr="009D433E">
        <w:rPr>
          <w:rFonts w:ascii="Arial" w:eastAsia="Arial" w:hAnsi="Arial" w:cs="Arial"/>
          <w:sz w:val="20"/>
          <w:szCs w:val="20"/>
          <w:vertAlign w:val="superscript"/>
        </w:rPr>
        <w:footnoteReference w:id="3"/>
      </w:r>
    </w:p>
    <w:p w14:paraId="50387BF1" w14:textId="77777777" w:rsidR="00240BDA" w:rsidRPr="009D433E" w:rsidRDefault="00000000" w:rsidP="009D433E">
      <w:pPr>
        <w:spacing w:after="34" w:line="480" w:lineRule="auto"/>
        <w:ind w:left="0" w:right="0" w:firstLine="0"/>
        <w:jc w:val="left"/>
        <w:rPr>
          <w:rFonts w:ascii="Arial" w:eastAsia="Arial" w:hAnsi="Arial" w:cs="Arial"/>
          <w:sz w:val="20"/>
          <w:szCs w:val="20"/>
        </w:rPr>
      </w:pPr>
      <w:r w:rsidRPr="009D433E">
        <w:rPr>
          <w:rFonts w:ascii="Arial" w:eastAsia="Arial" w:hAnsi="Arial" w:cs="Arial"/>
          <w:sz w:val="20"/>
          <w:szCs w:val="20"/>
        </w:rPr>
        <w:t>Katarina Grolinger, PhD</w:t>
      </w:r>
      <w:r w:rsidRPr="009D433E">
        <w:rPr>
          <w:rFonts w:ascii="Arial" w:eastAsia="Arial" w:hAnsi="Arial" w:cs="Arial"/>
          <w:sz w:val="20"/>
          <w:szCs w:val="20"/>
          <w:vertAlign w:val="superscript"/>
        </w:rPr>
        <w:t>3</w:t>
      </w:r>
    </w:p>
    <w:p w14:paraId="21F7A831" w14:textId="77777777" w:rsidR="00240BDA" w:rsidRPr="009D433E" w:rsidRDefault="00000000" w:rsidP="009D433E">
      <w:pPr>
        <w:spacing w:after="34" w:line="480" w:lineRule="auto"/>
        <w:ind w:left="0" w:right="0" w:firstLine="0"/>
        <w:jc w:val="left"/>
        <w:rPr>
          <w:rFonts w:ascii="Arial" w:eastAsia="Arial" w:hAnsi="Arial" w:cs="Arial"/>
          <w:sz w:val="20"/>
          <w:szCs w:val="20"/>
        </w:rPr>
      </w:pPr>
      <w:r w:rsidRPr="009D433E">
        <w:rPr>
          <w:rFonts w:ascii="Arial" w:eastAsia="Arial" w:hAnsi="Arial" w:cs="Arial"/>
          <w:sz w:val="20"/>
          <w:szCs w:val="20"/>
        </w:rPr>
        <w:t>Jeff Hawel MD, FRCSC</w:t>
      </w:r>
      <w:r w:rsidRPr="009D433E">
        <w:rPr>
          <w:rFonts w:ascii="Arial" w:eastAsia="Arial" w:hAnsi="Arial" w:cs="Arial"/>
          <w:sz w:val="20"/>
          <w:szCs w:val="20"/>
          <w:vertAlign w:val="superscript"/>
        </w:rPr>
        <w:footnoteReference w:id="4"/>
      </w:r>
    </w:p>
    <w:p w14:paraId="34FC18E6" w14:textId="77777777" w:rsidR="00240BDA" w:rsidRPr="009D433E" w:rsidRDefault="00000000" w:rsidP="009D433E">
      <w:pPr>
        <w:spacing w:after="34" w:line="480" w:lineRule="auto"/>
        <w:ind w:left="0" w:right="0" w:firstLine="0"/>
        <w:jc w:val="left"/>
        <w:rPr>
          <w:rFonts w:ascii="Arial" w:eastAsia="Arial" w:hAnsi="Arial" w:cs="Arial"/>
          <w:sz w:val="20"/>
          <w:szCs w:val="20"/>
        </w:rPr>
      </w:pPr>
      <w:r w:rsidRPr="009D433E">
        <w:rPr>
          <w:rFonts w:ascii="Arial" w:eastAsia="Arial" w:hAnsi="Arial" w:cs="Arial"/>
          <w:sz w:val="20"/>
          <w:szCs w:val="20"/>
        </w:rPr>
        <w:t>Christopher M Schlachta MD, FRCSC</w:t>
      </w:r>
      <w:r w:rsidRPr="009D433E">
        <w:rPr>
          <w:rFonts w:ascii="Arial" w:eastAsia="Arial" w:hAnsi="Arial" w:cs="Arial"/>
          <w:sz w:val="20"/>
          <w:szCs w:val="20"/>
          <w:vertAlign w:val="superscript"/>
        </w:rPr>
        <w:t>4</w:t>
      </w:r>
    </w:p>
    <w:p w14:paraId="4653F2C4" w14:textId="37683C44" w:rsidR="00240BDA" w:rsidRPr="009D433E" w:rsidRDefault="00000000" w:rsidP="009D433E">
      <w:pPr>
        <w:spacing w:after="34" w:line="480" w:lineRule="auto"/>
        <w:ind w:left="0" w:right="0" w:firstLine="0"/>
        <w:jc w:val="left"/>
        <w:rPr>
          <w:rFonts w:ascii="Arial" w:eastAsia="Arial" w:hAnsi="Arial" w:cs="Arial"/>
          <w:sz w:val="20"/>
          <w:szCs w:val="20"/>
        </w:rPr>
      </w:pPr>
      <w:r w:rsidRPr="009D433E">
        <w:rPr>
          <w:rFonts w:ascii="Arial" w:eastAsia="Arial" w:hAnsi="Arial" w:cs="Arial"/>
          <w:sz w:val="20"/>
          <w:szCs w:val="20"/>
        </w:rPr>
        <w:t>Ahmad Elnahas, MD, FRCSC</w:t>
      </w:r>
      <w:r w:rsidRPr="009D433E">
        <w:rPr>
          <w:rFonts w:ascii="Arial" w:eastAsia="Arial" w:hAnsi="Arial" w:cs="Arial"/>
          <w:sz w:val="20"/>
          <w:szCs w:val="20"/>
          <w:vertAlign w:val="superscript"/>
        </w:rPr>
        <w:t>4</w:t>
      </w:r>
      <w:r w:rsidR="009D433E">
        <w:rPr>
          <w:rFonts w:ascii="Arial" w:eastAsia="Arial" w:hAnsi="Arial" w:cs="Arial"/>
          <w:sz w:val="20"/>
          <w:szCs w:val="20"/>
          <w:vertAlign w:val="superscript"/>
        </w:rPr>
        <w:t>,</w:t>
      </w:r>
      <w:r w:rsidR="009D433E" w:rsidRPr="009D433E">
        <w:rPr>
          <w:rStyle w:val="FootnoteReference"/>
          <w:rFonts w:ascii="Arial" w:eastAsia="Arial" w:hAnsi="Arial" w:cs="Arial"/>
          <w:sz w:val="20"/>
          <w:szCs w:val="20"/>
        </w:rPr>
        <w:footnoteReference w:customMarkFollows="1" w:id="5"/>
        <w:sym w:font="Symbol" w:char="F02A"/>
      </w:r>
    </w:p>
    <w:p w14:paraId="1D95206C" w14:textId="77777777" w:rsidR="00240BDA" w:rsidRPr="009D433E" w:rsidRDefault="00240BDA" w:rsidP="009D433E">
      <w:pPr>
        <w:spacing w:after="34" w:line="480" w:lineRule="auto"/>
        <w:ind w:left="0" w:right="0" w:firstLine="0"/>
        <w:jc w:val="left"/>
        <w:rPr>
          <w:rFonts w:ascii="Arial" w:eastAsia="Arial" w:hAnsi="Arial" w:cs="Arial"/>
          <w:sz w:val="20"/>
          <w:szCs w:val="20"/>
        </w:rPr>
      </w:pPr>
    </w:p>
    <w:p w14:paraId="7D099331" w14:textId="2933A8FD" w:rsidR="00240BDA" w:rsidRPr="009D433E" w:rsidRDefault="00000000" w:rsidP="009D433E">
      <w:pPr>
        <w:spacing w:after="34"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Manuscript word count: *** </w:t>
      </w:r>
    </w:p>
    <w:p w14:paraId="7360B556"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60198BB7"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4F11E5D6"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7CAB3455"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4F0388CE"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55A41E47"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142A62A9"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3917B135"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5CF6007D"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647DAB20"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441AE429"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56AFC432"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3006A10F"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095D8FB3" w14:textId="77777777" w:rsidR="00240BDA" w:rsidRPr="009D433E" w:rsidRDefault="00000000" w:rsidP="009D433E">
      <w:pPr>
        <w:spacing w:line="480" w:lineRule="auto"/>
        <w:ind w:left="0" w:right="0" w:firstLine="0"/>
        <w:jc w:val="left"/>
        <w:rPr>
          <w:rFonts w:ascii="Arial" w:eastAsia="Arial" w:hAnsi="Arial" w:cs="Arial"/>
          <w:sz w:val="20"/>
          <w:szCs w:val="20"/>
        </w:rPr>
      </w:pPr>
      <w:r w:rsidRPr="009D433E">
        <w:rPr>
          <w:rFonts w:ascii="Arial" w:hAnsi="Arial" w:cs="Arial"/>
          <w:sz w:val="20"/>
          <w:szCs w:val="20"/>
        </w:rPr>
        <w:br w:type="page"/>
      </w:r>
    </w:p>
    <w:p w14:paraId="655E71EF" w14:textId="77777777" w:rsidR="00240BDA" w:rsidRPr="009D433E" w:rsidRDefault="00000000" w:rsidP="009D433E">
      <w:pPr>
        <w:spacing w:after="0" w:line="480" w:lineRule="auto"/>
        <w:ind w:left="0" w:right="0" w:firstLine="0"/>
        <w:jc w:val="left"/>
        <w:rPr>
          <w:rFonts w:ascii="Arial" w:eastAsia="Arial" w:hAnsi="Arial" w:cs="Arial"/>
          <w:b/>
          <w:sz w:val="20"/>
          <w:szCs w:val="20"/>
          <w:u w:val="single"/>
        </w:rPr>
      </w:pPr>
      <w:r w:rsidRPr="009D433E">
        <w:rPr>
          <w:rFonts w:ascii="Arial" w:eastAsia="Arial" w:hAnsi="Arial" w:cs="Arial"/>
          <w:b/>
          <w:sz w:val="20"/>
          <w:szCs w:val="20"/>
          <w:u w:val="single"/>
        </w:rPr>
        <w:lastRenderedPageBreak/>
        <w:t>KEY POINTS</w:t>
      </w:r>
    </w:p>
    <w:p w14:paraId="7345C898" w14:textId="77777777" w:rsidR="00240BDA" w:rsidRPr="009D433E" w:rsidRDefault="00240BDA" w:rsidP="009D433E">
      <w:pPr>
        <w:spacing w:after="0" w:line="480" w:lineRule="auto"/>
        <w:ind w:left="0" w:right="0" w:firstLine="0"/>
        <w:jc w:val="left"/>
        <w:rPr>
          <w:rFonts w:ascii="Arial" w:eastAsia="Arial" w:hAnsi="Arial" w:cs="Arial"/>
          <w:b/>
          <w:sz w:val="20"/>
          <w:szCs w:val="20"/>
        </w:rPr>
      </w:pPr>
    </w:p>
    <w:p w14:paraId="572D693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 xml:space="preserve">Question: </w:t>
      </w:r>
      <w:r w:rsidRPr="009D433E">
        <w:rPr>
          <w:rFonts w:ascii="Arial" w:eastAsia="Arial" w:hAnsi="Arial" w:cs="Arial"/>
          <w:sz w:val="20"/>
          <w:szCs w:val="20"/>
        </w:rPr>
        <w:t>Can machine learning models predict surgical case duration of adult elective general surgery procedures more accurately than provider knowledge-based estimates?</w:t>
      </w:r>
    </w:p>
    <w:p w14:paraId="0429BEA5" w14:textId="77777777" w:rsidR="00240BDA" w:rsidRPr="009D433E" w:rsidRDefault="00240BDA" w:rsidP="009D433E">
      <w:pPr>
        <w:spacing w:after="0" w:line="480" w:lineRule="auto"/>
        <w:ind w:left="0" w:right="0" w:firstLine="0"/>
        <w:jc w:val="left"/>
        <w:rPr>
          <w:rFonts w:ascii="Arial" w:eastAsia="Arial" w:hAnsi="Arial" w:cs="Arial"/>
          <w:b/>
          <w:sz w:val="20"/>
          <w:szCs w:val="20"/>
        </w:rPr>
      </w:pPr>
    </w:p>
    <w:p w14:paraId="50836FB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 xml:space="preserve">Findings: </w:t>
      </w:r>
      <w:r w:rsidRPr="009D433E">
        <w:rPr>
          <w:rFonts w:ascii="Arial" w:eastAsia="Arial" w:hAnsi="Arial" w:cs="Arial"/>
          <w:sz w:val="20"/>
          <w:szCs w:val="20"/>
        </w:rPr>
        <w:t>In this retrospective cohort study of 16,159 patients who had undergone 17,426 unique general surgery procedures, an artificial neural network model predicted surgical case duration over 18 minutes more accurately than the surgeon's estimate.</w:t>
      </w:r>
    </w:p>
    <w:p w14:paraId="5D62C7E1" w14:textId="77777777" w:rsidR="00240BDA" w:rsidRPr="009D433E" w:rsidRDefault="00240BDA" w:rsidP="009D433E">
      <w:pPr>
        <w:spacing w:after="0" w:line="480" w:lineRule="auto"/>
        <w:ind w:left="0" w:right="0" w:firstLine="0"/>
        <w:jc w:val="left"/>
        <w:rPr>
          <w:rFonts w:ascii="Arial" w:eastAsia="Arial" w:hAnsi="Arial" w:cs="Arial"/>
          <w:b/>
          <w:sz w:val="20"/>
          <w:szCs w:val="20"/>
        </w:rPr>
      </w:pPr>
    </w:p>
    <w:p w14:paraId="319AE63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Meaning:</w:t>
      </w:r>
      <w:r w:rsidRPr="009D433E">
        <w:rPr>
          <w:rFonts w:ascii="Arial" w:eastAsia="Arial" w:hAnsi="Arial" w:cs="Arial"/>
          <w:sz w:val="20"/>
          <w:szCs w:val="20"/>
        </w:rPr>
        <w:t xml:space="preserve"> Machine learning may be used to support providers to schedule cases objectively and thereby optimize operating room efficiency.</w:t>
      </w:r>
    </w:p>
    <w:p w14:paraId="1E7FBAC2"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252C5CF9" w14:textId="77777777" w:rsidR="00240BDA" w:rsidRPr="009D433E" w:rsidRDefault="00240BDA" w:rsidP="009D433E">
      <w:pPr>
        <w:spacing w:after="0" w:line="480" w:lineRule="auto"/>
        <w:ind w:left="0" w:right="0" w:firstLine="0"/>
        <w:jc w:val="left"/>
        <w:rPr>
          <w:rFonts w:ascii="Arial" w:eastAsia="Arial" w:hAnsi="Arial" w:cs="Arial"/>
          <w:b/>
          <w:sz w:val="20"/>
          <w:szCs w:val="20"/>
        </w:rPr>
      </w:pPr>
    </w:p>
    <w:p w14:paraId="31F794A6" w14:textId="77777777" w:rsidR="00240BDA" w:rsidRPr="009D433E" w:rsidRDefault="00000000" w:rsidP="009D433E">
      <w:pPr>
        <w:spacing w:after="0" w:line="480" w:lineRule="auto"/>
        <w:ind w:left="0" w:right="0" w:firstLine="0"/>
        <w:jc w:val="left"/>
        <w:rPr>
          <w:rFonts w:ascii="Arial" w:eastAsia="Arial" w:hAnsi="Arial" w:cs="Arial"/>
          <w:b/>
          <w:sz w:val="20"/>
          <w:szCs w:val="20"/>
          <w:u w:val="single"/>
        </w:rPr>
      </w:pPr>
      <w:r w:rsidRPr="009D433E">
        <w:rPr>
          <w:rFonts w:ascii="Arial" w:hAnsi="Arial" w:cs="Arial"/>
          <w:sz w:val="20"/>
          <w:szCs w:val="20"/>
        </w:rPr>
        <w:br w:type="column"/>
      </w:r>
      <w:r w:rsidRPr="009D433E">
        <w:rPr>
          <w:rFonts w:ascii="Arial" w:eastAsia="Arial" w:hAnsi="Arial" w:cs="Arial"/>
          <w:b/>
          <w:sz w:val="20"/>
          <w:szCs w:val="20"/>
          <w:u w:val="single"/>
        </w:rPr>
        <w:lastRenderedPageBreak/>
        <w:t>ABSTRACT</w:t>
      </w:r>
      <w:r w:rsidRPr="009D433E">
        <w:rPr>
          <w:rFonts w:ascii="Arial" w:eastAsia="Arial" w:hAnsi="Arial" w:cs="Arial"/>
          <w:sz w:val="20"/>
          <w:szCs w:val="20"/>
          <w:u w:val="single"/>
        </w:rPr>
        <w:t> </w:t>
      </w:r>
      <w:r w:rsidRPr="009D433E">
        <w:rPr>
          <w:rFonts w:ascii="Arial" w:eastAsia="Arial" w:hAnsi="Arial" w:cs="Arial"/>
          <w:sz w:val="20"/>
          <w:szCs w:val="20"/>
          <w:u w:val="single"/>
        </w:rPr>
        <w:br/>
      </w:r>
    </w:p>
    <w:p w14:paraId="020E762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Importance:</w:t>
      </w:r>
      <w:r w:rsidRPr="009D433E">
        <w:rPr>
          <w:rFonts w:ascii="Arial" w:eastAsia="Arial" w:hAnsi="Arial" w:cs="Arial"/>
          <w:sz w:val="20"/>
          <w:szCs w:val="20"/>
        </w:rPr>
        <w:t> Accurate prediction of surgical case time duration is critical to optimizing the use of operating room (OR) resources. Currently, surgical cases are scheduled according to subjective estimates by surgeons or staff, relying heavily on prior experiences or historical averages. </w:t>
      </w:r>
    </w:p>
    <w:p w14:paraId="7FD690F3"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6583A6A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 xml:space="preserve">Objective: </w:t>
      </w:r>
      <w:r w:rsidRPr="009D433E">
        <w:rPr>
          <w:rFonts w:ascii="Arial" w:eastAsia="Arial" w:hAnsi="Arial" w:cs="Arial"/>
          <w:sz w:val="20"/>
          <w:szCs w:val="20"/>
        </w:rPr>
        <w:t>This study aims to develop and compare various prediction models, including machine learning-based algorithms and conventional statistical models, to objectively predict case time duration for common general surgical procedures.</w:t>
      </w:r>
    </w:p>
    <w:p w14:paraId="069C2B8F"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303FC1D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Main Outcome(s) and Measure(s):</w:t>
      </w:r>
      <w:r w:rsidRPr="009D433E">
        <w:rPr>
          <w:rFonts w:ascii="Arial" w:eastAsia="Arial" w:hAnsi="Arial" w:cs="Arial"/>
          <w:sz w:val="20"/>
          <w:szCs w:val="20"/>
        </w:rPr>
        <w:t> Models were trained to predict “case time duration”, defined as the time between patient entry to and departure from the OR. Model performance was evaluated based on predictive accuracy, residual analysis, and benchmarked against “scheduled duration”, defined as case time estimated preoperatively by the primary surgeon and/or staff.</w:t>
      </w:r>
    </w:p>
    <w:p w14:paraId="18FC84D1"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2A7FF76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Design:</w:t>
      </w:r>
      <w:r w:rsidRPr="009D433E">
        <w:rPr>
          <w:rFonts w:ascii="Arial" w:eastAsia="Arial" w:hAnsi="Arial" w:cs="Arial"/>
          <w:sz w:val="20"/>
          <w:szCs w:val="20"/>
        </w:rPr>
        <w:t xml:space="preserve"> Retrospective cohort study, using data from 2015 to 2020.</w:t>
      </w:r>
    </w:p>
    <w:p w14:paraId="0A42199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Setting:</w:t>
      </w:r>
      <w:r w:rsidRPr="009D433E">
        <w:rPr>
          <w:rFonts w:ascii="Arial" w:eastAsia="Arial" w:hAnsi="Arial" w:cs="Arial"/>
          <w:sz w:val="20"/>
          <w:szCs w:val="20"/>
        </w:rPr>
        <w:t xml:space="preserve"> Multi-center, 3 academic tertiary institutions.</w:t>
      </w:r>
    </w:p>
    <w:p w14:paraId="24DC3EB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Participants:</w:t>
      </w:r>
      <w:r w:rsidRPr="009D433E">
        <w:rPr>
          <w:rFonts w:ascii="Arial" w:eastAsia="Arial" w:hAnsi="Arial" w:cs="Arial"/>
          <w:sz w:val="20"/>
          <w:szCs w:val="20"/>
        </w:rPr>
        <w:t xml:space="preserve"> Adult patients undergoing elective general surgical procedures.</w:t>
      </w:r>
    </w:p>
    <w:p w14:paraId="305E1D23" w14:textId="77777777" w:rsidR="00240BDA" w:rsidRPr="009D433E" w:rsidRDefault="00000000" w:rsidP="009D433E">
      <w:pPr>
        <w:spacing w:before="240"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Results:</w:t>
      </w:r>
      <w:r w:rsidRPr="009D433E">
        <w:rPr>
          <w:rFonts w:ascii="Arial" w:eastAsia="Arial" w:hAnsi="Arial" w:cs="Arial"/>
          <w:sz w:val="20"/>
          <w:szCs w:val="20"/>
        </w:rPr>
        <w:t xml:space="preserve"> Predictive models, including simple linear regression, Ridge regression, Lasso regression, Support Vector Regression, Random Forest, Gradient Boosting Machine, XGBoost, and Artificial Neural Network (ANN), were trained on a cohort of 16,159 patients [mean age, 56.85 ± 15.95; 47.48% male] having undergone 17,246 elective general surgery procedures. The ANN model demonstrated the superior predictive accuracy (Root Mean Squared Error, 49.7 minutes [95% CI 47.5 to 52.0]; Mean Absolute Error, 31.8 minutes [95% CI 30.6 to 33.0]). Residual analysis showed that the ANN resulted in an average residual of -0.37 minutes [95% CI -40.42 to 39.68, </w:t>
      </w:r>
      <w:r w:rsidRPr="009D433E">
        <w:rPr>
          <w:rFonts w:ascii="Arial" w:eastAsia="Arial" w:hAnsi="Arial" w:cs="Arial"/>
          <w:i/>
          <w:sz w:val="20"/>
          <w:szCs w:val="20"/>
        </w:rPr>
        <w:t>p</w:t>
      </w:r>
      <w:r w:rsidRPr="009D433E">
        <w:rPr>
          <w:rFonts w:ascii="Arial" w:eastAsia="Arial" w:hAnsi="Arial" w:cs="Arial"/>
          <w:sz w:val="20"/>
          <w:szCs w:val="20"/>
        </w:rPr>
        <w:t xml:space="preserve"> = 0.34], while the scheduled duration produced an average residual of -18.52 minutes [95% CI -55.24 to 18.2, </w:t>
      </w:r>
      <w:r w:rsidRPr="009D433E">
        <w:rPr>
          <w:rFonts w:ascii="Arial" w:eastAsia="Arial" w:hAnsi="Arial" w:cs="Arial"/>
          <w:i/>
          <w:sz w:val="20"/>
          <w:szCs w:val="20"/>
        </w:rPr>
        <w:t>p</w:t>
      </w:r>
      <w:r w:rsidRPr="009D433E">
        <w:rPr>
          <w:rFonts w:ascii="Arial" w:eastAsia="Arial" w:hAnsi="Arial" w:cs="Arial"/>
          <w:sz w:val="20"/>
          <w:szCs w:val="20"/>
        </w:rPr>
        <w:t xml:space="preserve"> &lt; 0.01], demonstrating that the ANN provided a more accurate case time estimation by more than 18 minutes. </w:t>
      </w:r>
    </w:p>
    <w:p w14:paraId="2590A5D4"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39366EE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lastRenderedPageBreak/>
        <w:t>Conclusions:</w:t>
      </w:r>
      <w:r w:rsidRPr="009D433E">
        <w:rPr>
          <w:rFonts w:ascii="Arial" w:eastAsia="Arial" w:hAnsi="Arial" w:cs="Arial"/>
          <w:sz w:val="20"/>
          <w:szCs w:val="20"/>
        </w:rPr>
        <w:t> The ANN model provided more accurate case time estimates compared to provider knowledge-based estimates, while eliminating the subjective bias and dogma inherent in the traditional scheduling methods. Future research will explore whether the application of machine learning for the prediction of case time duration could improve healthcare resource utilization and costs.</w:t>
      </w:r>
    </w:p>
    <w:p w14:paraId="7848CF21" w14:textId="77777777" w:rsidR="00240BDA" w:rsidRPr="009D433E" w:rsidRDefault="00000000" w:rsidP="009D433E">
      <w:pPr>
        <w:spacing w:after="160" w:line="480" w:lineRule="auto"/>
        <w:ind w:left="0" w:right="0" w:firstLine="0"/>
        <w:jc w:val="left"/>
        <w:rPr>
          <w:rFonts w:ascii="Arial" w:eastAsia="Arial" w:hAnsi="Arial" w:cs="Arial"/>
          <w:sz w:val="20"/>
          <w:szCs w:val="20"/>
        </w:rPr>
      </w:pPr>
      <w:r w:rsidRPr="009D433E">
        <w:rPr>
          <w:rFonts w:ascii="Arial" w:hAnsi="Arial" w:cs="Arial"/>
          <w:sz w:val="20"/>
          <w:szCs w:val="20"/>
        </w:rPr>
        <w:br w:type="page"/>
      </w:r>
    </w:p>
    <w:p w14:paraId="1C3F2EEF" w14:textId="77777777" w:rsidR="00240BDA" w:rsidRPr="009D433E" w:rsidRDefault="00000000" w:rsidP="009D433E">
      <w:pPr>
        <w:spacing w:after="0" w:line="480" w:lineRule="auto"/>
        <w:ind w:left="0" w:right="0" w:firstLine="0"/>
        <w:jc w:val="left"/>
        <w:rPr>
          <w:rFonts w:ascii="Arial" w:eastAsia="Arial" w:hAnsi="Arial" w:cs="Arial"/>
          <w:b/>
          <w:sz w:val="20"/>
          <w:szCs w:val="20"/>
          <w:u w:val="single"/>
        </w:rPr>
      </w:pPr>
      <w:r w:rsidRPr="009D433E">
        <w:rPr>
          <w:rFonts w:ascii="Arial" w:eastAsia="Arial" w:hAnsi="Arial" w:cs="Arial"/>
          <w:b/>
          <w:sz w:val="20"/>
          <w:szCs w:val="20"/>
          <w:u w:val="single"/>
        </w:rPr>
        <w:lastRenderedPageBreak/>
        <w:t>1 INTRODUCTION</w:t>
      </w:r>
    </w:p>
    <w:p w14:paraId="3EF849BC"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56319301" w14:textId="77777777" w:rsidR="00240BDA" w:rsidRPr="009D433E" w:rsidRDefault="00000000" w:rsidP="009D433E">
      <w:pPr>
        <w:spacing w:line="480" w:lineRule="auto"/>
        <w:ind w:left="0" w:right="0" w:firstLine="0"/>
        <w:jc w:val="left"/>
        <w:rPr>
          <w:rFonts w:ascii="Arial" w:eastAsia="Arial" w:hAnsi="Arial" w:cs="Arial"/>
          <w:sz w:val="20"/>
          <w:szCs w:val="20"/>
        </w:rPr>
      </w:pPr>
      <w:r w:rsidRPr="009D433E">
        <w:rPr>
          <w:rFonts w:ascii="Arial" w:eastAsia="Arial" w:hAnsi="Arial" w:cs="Arial"/>
          <w:sz w:val="20"/>
          <w:szCs w:val="20"/>
        </w:rPr>
        <w:t>Optimizing operating room (OR) efficiency is vital to the delivery of high-quality and timely surgical care.</w:t>
      </w:r>
      <w:r w:rsidRPr="009D433E">
        <w:rPr>
          <w:rFonts w:ascii="Arial" w:eastAsia="Arial" w:hAnsi="Arial" w:cs="Arial"/>
          <w:sz w:val="20"/>
          <w:szCs w:val="20"/>
          <w:vertAlign w:val="superscript"/>
        </w:rPr>
        <w:t>1</w:t>
      </w:r>
      <w:r w:rsidRPr="009D433E">
        <w:rPr>
          <w:rFonts w:ascii="Arial" w:eastAsia="Arial" w:hAnsi="Arial" w:cs="Arial"/>
          <w:sz w:val="20"/>
          <w:szCs w:val="20"/>
        </w:rPr>
        <w:t xml:space="preserve"> To this end, accurate predictions of case duration are necessary to extract maximal value from limited OR resources.</w:t>
      </w:r>
      <w:r w:rsidRPr="009D433E">
        <w:rPr>
          <w:rFonts w:ascii="Arial" w:eastAsia="Arial" w:hAnsi="Arial" w:cs="Arial"/>
          <w:sz w:val="20"/>
          <w:szCs w:val="20"/>
          <w:vertAlign w:val="superscript"/>
        </w:rPr>
        <w:t>2</w:t>
      </w:r>
      <w:r w:rsidRPr="009D433E">
        <w:rPr>
          <w:rFonts w:ascii="Arial" w:eastAsia="Arial" w:hAnsi="Arial" w:cs="Arial"/>
          <w:sz w:val="20"/>
          <w:szCs w:val="20"/>
        </w:rPr>
        <w:t xml:space="preserve"> Inaccurate estimates lead to both under and over-utilization of OR time—resulting in idle time, overtime wages, frequent delays, case cancellations and postponements—that reduce surgical throughput, incur additional operational costs and, ultimately, impact patient care.</w:t>
      </w:r>
      <w:r w:rsidRPr="009D433E">
        <w:rPr>
          <w:rFonts w:ascii="Arial" w:eastAsia="Arial" w:hAnsi="Arial" w:cs="Arial"/>
          <w:sz w:val="20"/>
          <w:szCs w:val="20"/>
          <w:vertAlign w:val="superscript"/>
        </w:rPr>
        <w:t>1</w:t>
      </w:r>
      <w:r w:rsidRPr="009D433E">
        <w:rPr>
          <w:rFonts w:ascii="Arial" w:eastAsia="Arial" w:hAnsi="Arial" w:cs="Arial"/>
          <w:sz w:val="20"/>
          <w:szCs w:val="20"/>
        </w:rPr>
        <w:t xml:space="preserve">  </w:t>
      </w:r>
    </w:p>
    <w:p w14:paraId="46E161CF"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4F7210E0" w14:textId="77777777" w:rsidR="00240BDA" w:rsidRPr="009D433E" w:rsidRDefault="00000000" w:rsidP="009D433E">
      <w:pPr>
        <w:spacing w:after="0" w:line="480" w:lineRule="auto"/>
        <w:ind w:left="0" w:right="0" w:firstLine="0"/>
        <w:jc w:val="left"/>
        <w:rPr>
          <w:rFonts w:ascii="Arial" w:eastAsia="Arial" w:hAnsi="Arial" w:cs="Arial"/>
          <w:sz w:val="20"/>
          <w:szCs w:val="20"/>
          <w:vertAlign w:val="superscript"/>
        </w:rPr>
      </w:pPr>
      <w:r w:rsidRPr="009D433E">
        <w:rPr>
          <w:rFonts w:ascii="Arial" w:eastAsia="Arial" w:hAnsi="Arial" w:cs="Arial"/>
          <w:sz w:val="20"/>
          <w:szCs w:val="20"/>
        </w:rPr>
        <w:t>Current industry standards for predicting case duration rely either on subjective surgeon estimates or on historical averages from electronic medical records (EMR), and often overlook patient, procedural, anesthetic and systemic factors that impact operative time</w:t>
      </w:r>
      <w:r w:rsidRPr="009D433E">
        <w:rPr>
          <w:rFonts w:ascii="Arial" w:eastAsia="Arial" w:hAnsi="Arial" w:cs="Arial"/>
          <w:sz w:val="20"/>
          <w:szCs w:val="20"/>
          <w:vertAlign w:val="superscript"/>
        </w:rPr>
        <w:t>3</w:t>
      </w:r>
      <w:r w:rsidRPr="009D433E">
        <w:rPr>
          <w:rFonts w:ascii="Arial" w:eastAsia="Arial" w:hAnsi="Arial" w:cs="Arial"/>
          <w:sz w:val="20"/>
          <w:szCs w:val="20"/>
        </w:rPr>
        <w:t>. These approaches have been shown to have limited accuracy, significant variability, and predictive inconsistency, highlighting the need for a more reliable method of estimation.</w:t>
      </w:r>
      <w:r w:rsidRPr="009D433E">
        <w:rPr>
          <w:rFonts w:ascii="Arial" w:eastAsia="Arial" w:hAnsi="Arial" w:cs="Arial"/>
          <w:sz w:val="20"/>
          <w:szCs w:val="20"/>
          <w:vertAlign w:val="superscript"/>
        </w:rPr>
        <w:t>3</w:t>
      </w:r>
    </w:p>
    <w:p w14:paraId="65FE3092"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639A5104" w14:textId="77777777" w:rsidR="00240BDA" w:rsidRPr="009D433E" w:rsidRDefault="00000000" w:rsidP="009D433E">
      <w:pPr>
        <w:spacing w:after="0" w:line="480" w:lineRule="auto"/>
        <w:ind w:left="0" w:right="0" w:firstLine="0"/>
        <w:jc w:val="left"/>
        <w:rPr>
          <w:rFonts w:ascii="Arial" w:eastAsia="Arial" w:hAnsi="Arial" w:cs="Arial"/>
          <w:sz w:val="20"/>
          <w:szCs w:val="20"/>
          <w:vertAlign w:val="superscript"/>
        </w:rPr>
      </w:pPr>
      <w:r w:rsidRPr="009D433E">
        <w:rPr>
          <w:rFonts w:ascii="Arial" w:eastAsia="Arial" w:hAnsi="Arial" w:cs="Arial"/>
          <w:sz w:val="20"/>
          <w:szCs w:val="20"/>
        </w:rPr>
        <w:t>Recent advancements in Machine Learning (ML) present promising alternatives to existing methods of case scheduling.</w:t>
      </w:r>
      <w:r w:rsidRPr="009D433E">
        <w:rPr>
          <w:rFonts w:ascii="Arial" w:eastAsia="Arial" w:hAnsi="Arial" w:cs="Arial"/>
          <w:sz w:val="20"/>
          <w:szCs w:val="20"/>
          <w:vertAlign w:val="superscript"/>
        </w:rPr>
        <w:t>4</w:t>
      </w:r>
      <w:r w:rsidRPr="009D433E">
        <w:rPr>
          <w:rFonts w:ascii="Arial" w:eastAsia="Arial" w:hAnsi="Arial" w:cs="Arial"/>
          <w:sz w:val="20"/>
          <w:szCs w:val="20"/>
        </w:rPr>
        <w:t xml:space="preserve"> ML has demonstrated potential in improving the accuracy of case duration predictions, which could enhance OR scheduling and decision-making processes.</w:t>
      </w:r>
      <w:r w:rsidRPr="009D433E">
        <w:rPr>
          <w:rFonts w:ascii="Arial" w:eastAsia="Arial" w:hAnsi="Arial" w:cs="Arial"/>
          <w:sz w:val="20"/>
          <w:szCs w:val="20"/>
          <w:vertAlign w:val="superscript"/>
        </w:rPr>
        <w:t>5,6</w:t>
      </w:r>
      <w:r w:rsidRPr="009D433E">
        <w:rPr>
          <w:rFonts w:ascii="Arial" w:eastAsia="Arial" w:hAnsi="Arial" w:cs="Arial"/>
          <w:sz w:val="20"/>
          <w:szCs w:val="20"/>
        </w:rPr>
        <w:t xml:space="preserve"> By integrating ML with EMR systems, healthcare providers can better manage surgical workflows and address the backlog, ultimately leading to more efficient and effective OR utilization.</w:t>
      </w:r>
      <w:r w:rsidRPr="009D433E">
        <w:rPr>
          <w:rFonts w:ascii="Arial" w:eastAsia="Arial" w:hAnsi="Arial" w:cs="Arial"/>
          <w:sz w:val="20"/>
          <w:szCs w:val="20"/>
          <w:vertAlign w:val="superscript"/>
        </w:rPr>
        <w:t>7</w:t>
      </w:r>
    </w:p>
    <w:p w14:paraId="3222E996"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0067DEE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This study aims to develop advanced predictive models using a large dataset of common general surgery procedures from our institution’s EMR to enhance the accuracy of case-time duration estimates. We hypothesize that an ML model, incorporating a wide range of clinical variables beyond those considered in traditional methods such as patient characteristics, procedural details, and personnel information will offer more precise predictions.</w:t>
      </w:r>
    </w:p>
    <w:p w14:paraId="2BDE5134"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0ADE0E37"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03D3F913" w14:textId="77777777" w:rsidR="00240BDA" w:rsidRPr="009D433E" w:rsidRDefault="00000000" w:rsidP="009D433E">
      <w:pPr>
        <w:pStyle w:val="Heading1"/>
        <w:tabs>
          <w:tab w:val="center" w:pos="1692"/>
        </w:tabs>
        <w:spacing w:before="0" w:after="0" w:line="480" w:lineRule="auto"/>
        <w:ind w:left="0" w:right="0" w:firstLine="0"/>
        <w:jc w:val="left"/>
        <w:rPr>
          <w:rFonts w:ascii="Arial" w:eastAsia="Arial" w:hAnsi="Arial" w:cs="Arial"/>
          <w:b/>
          <w:color w:val="000000"/>
          <w:sz w:val="20"/>
          <w:szCs w:val="20"/>
          <w:u w:val="single"/>
        </w:rPr>
      </w:pPr>
      <w:r w:rsidRPr="009D433E">
        <w:rPr>
          <w:rFonts w:ascii="Arial" w:eastAsia="Arial" w:hAnsi="Arial" w:cs="Arial"/>
          <w:b/>
          <w:color w:val="000000"/>
          <w:sz w:val="20"/>
          <w:szCs w:val="20"/>
          <w:u w:val="single"/>
        </w:rPr>
        <w:lastRenderedPageBreak/>
        <w:t>2 METHODS</w:t>
      </w:r>
    </w:p>
    <w:p w14:paraId="7606FE01" w14:textId="77777777" w:rsidR="00240BDA" w:rsidRPr="009D433E" w:rsidRDefault="00240BDA" w:rsidP="009D433E">
      <w:pPr>
        <w:spacing w:line="480" w:lineRule="auto"/>
        <w:ind w:left="0" w:right="0" w:firstLine="0"/>
        <w:jc w:val="left"/>
        <w:rPr>
          <w:rFonts w:ascii="Arial" w:eastAsia="Arial" w:hAnsi="Arial" w:cs="Arial"/>
          <w:sz w:val="20"/>
          <w:szCs w:val="20"/>
        </w:rPr>
      </w:pPr>
    </w:p>
    <w:p w14:paraId="054B5DBC" w14:textId="77777777" w:rsidR="00240BDA" w:rsidRPr="009D433E" w:rsidRDefault="00000000" w:rsidP="009D433E">
      <w:pPr>
        <w:spacing w:after="0" w:line="480" w:lineRule="auto"/>
        <w:ind w:left="0" w:right="0" w:firstLine="0"/>
        <w:jc w:val="left"/>
        <w:rPr>
          <w:rFonts w:ascii="Arial" w:eastAsia="Arial" w:hAnsi="Arial" w:cs="Arial"/>
          <w:sz w:val="20"/>
          <w:szCs w:val="20"/>
          <w:vertAlign w:val="superscript"/>
        </w:rPr>
      </w:pPr>
      <w:r w:rsidRPr="009D433E">
        <w:rPr>
          <w:rFonts w:ascii="Arial" w:eastAsia="Arial" w:hAnsi="Arial" w:cs="Arial"/>
          <w:color w:val="000000"/>
          <w:sz w:val="20"/>
          <w:szCs w:val="20"/>
        </w:rPr>
        <w:t>This retrospective cohort study was approved by the Research Ethics Board of Western University (London, ON, Canada), and is here reported in accordance with the Transparent Reporting of a Multivariable Prediction Model for Individual Prognosis or Diagnosis (TRIPOD-AI) guidelines.</w:t>
      </w:r>
      <w:r w:rsidRPr="009D433E">
        <w:rPr>
          <w:rFonts w:ascii="Arial" w:eastAsia="Arial" w:hAnsi="Arial" w:cs="Arial"/>
          <w:sz w:val="20"/>
          <w:szCs w:val="20"/>
          <w:vertAlign w:val="superscript"/>
        </w:rPr>
        <w:t>8</w:t>
      </w:r>
    </w:p>
    <w:p w14:paraId="3757A208" w14:textId="77777777" w:rsidR="00240BDA" w:rsidRPr="009D433E" w:rsidRDefault="00240BDA" w:rsidP="009D433E">
      <w:pPr>
        <w:spacing w:after="0" w:line="480" w:lineRule="auto"/>
        <w:ind w:left="0" w:right="0" w:firstLine="0"/>
        <w:jc w:val="left"/>
        <w:rPr>
          <w:rFonts w:ascii="Arial" w:eastAsia="Arial" w:hAnsi="Arial" w:cs="Arial"/>
          <w:color w:val="000000"/>
          <w:sz w:val="20"/>
          <w:szCs w:val="20"/>
        </w:rPr>
      </w:pPr>
    </w:p>
    <w:p w14:paraId="37EFD13E" w14:textId="77777777" w:rsidR="00240BDA" w:rsidRPr="009D433E" w:rsidRDefault="00000000" w:rsidP="009D433E">
      <w:pPr>
        <w:pStyle w:val="Heading2"/>
        <w:tabs>
          <w:tab w:val="center" w:pos="2405"/>
        </w:tabs>
        <w:spacing w:before="0" w:after="0" w:line="480" w:lineRule="auto"/>
        <w:ind w:left="0" w:right="0" w:firstLine="0"/>
        <w:jc w:val="left"/>
        <w:rPr>
          <w:rFonts w:ascii="Arial" w:eastAsia="Arial" w:hAnsi="Arial" w:cs="Arial"/>
          <w:b/>
          <w:color w:val="000000"/>
          <w:sz w:val="20"/>
          <w:szCs w:val="20"/>
        </w:rPr>
      </w:pPr>
      <w:r w:rsidRPr="009D433E">
        <w:rPr>
          <w:rFonts w:ascii="Arial" w:eastAsia="Arial" w:hAnsi="Arial" w:cs="Arial"/>
          <w:b/>
          <w:color w:val="000000"/>
          <w:sz w:val="20"/>
          <w:szCs w:val="20"/>
        </w:rPr>
        <w:t>2.1 Data Sources &amp; Setting</w:t>
      </w:r>
    </w:p>
    <w:p w14:paraId="063B042E" w14:textId="77777777" w:rsidR="00240BDA" w:rsidRPr="009D433E" w:rsidRDefault="00240BDA" w:rsidP="009D433E">
      <w:pPr>
        <w:spacing w:after="0" w:line="480" w:lineRule="auto"/>
        <w:ind w:left="0" w:right="0" w:firstLine="0"/>
        <w:jc w:val="left"/>
        <w:rPr>
          <w:rFonts w:ascii="Arial" w:eastAsia="Arial" w:hAnsi="Arial" w:cs="Arial"/>
          <w:color w:val="000000"/>
          <w:sz w:val="20"/>
          <w:szCs w:val="20"/>
        </w:rPr>
      </w:pPr>
    </w:p>
    <w:p w14:paraId="211C0538" w14:textId="77777777" w:rsidR="00240BDA" w:rsidRPr="009D433E" w:rsidRDefault="00000000" w:rsidP="009D433E">
      <w:pPr>
        <w:spacing w:after="0" w:line="480" w:lineRule="auto"/>
        <w:ind w:left="0" w:right="0" w:firstLine="0"/>
        <w:jc w:val="left"/>
        <w:rPr>
          <w:rFonts w:ascii="Arial" w:eastAsia="Arial" w:hAnsi="Arial" w:cs="Arial"/>
          <w:color w:val="000000"/>
          <w:sz w:val="20"/>
          <w:szCs w:val="20"/>
        </w:rPr>
      </w:pPr>
      <w:r w:rsidRPr="009D433E">
        <w:rPr>
          <w:rFonts w:ascii="Arial" w:eastAsia="Arial" w:hAnsi="Arial" w:cs="Arial"/>
          <w:color w:val="000000"/>
          <w:sz w:val="20"/>
          <w:szCs w:val="20"/>
        </w:rPr>
        <w:t>Existing de-identified EMR (Cerner, North Kansas City, USA) data were retrospectively collected for surgical cases that took place across 3 tertiary care academic hospitals in the London Health Sciences Center (London, ON, Canada) over a 5-year period. All data was housed on a secure university-based server for analysis, model development, and internal validation.</w:t>
      </w:r>
    </w:p>
    <w:p w14:paraId="4B010B23" w14:textId="77777777" w:rsidR="00240BDA" w:rsidRPr="009D433E" w:rsidRDefault="00240BDA" w:rsidP="009D433E">
      <w:pPr>
        <w:pStyle w:val="Heading2"/>
        <w:tabs>
          <w:tab w:val="center" w:pos="1973"/>
        </w:tabs>
        <w:spacing w:before="0" w:after="0" w:line="480" w:lineRule="auto"/>
        <w:ind w:left="0" w:right="0" w:firstLine="0"/>
        <w:jc w:val="left"/>
        <w:rPr>
          <w:rFonts w:ascii="Arial" w:eastAsia="Arial" w:hAnsi="Arial" w:cs="Arial"/>
          <w:color w:val="000000"/>
          <w:sz w:val="20"/>
          <w:szCs w:val="20"/>
        </w:rPr>
      </w:pPr>
    </w:p>
    <w:p w14:paraId="021516BC" w14:textId="77777777" w:rsidR="00240BDA" w:rsidRPr="009D433E" w:rsidRDefault="00000000" w:rsidP="009D433E">
      <w:pPr>
        <w:pStyle w:val="Heading2"/>
        <w:tabs>
          <w:tab w:val="center" w:pos="1973"/>
        </w:tabs>
        <w:spacing w:before="0" w:after="0" w:line="480" w:lineRule="auto"/>
        <w:ind w:left="0" w:right="0" w:firstLine="0"/>
        <w:jc w:val="left"/>
        <w:rPr>
          <w:rFonts w:ascii="Arial" w:eastAsia="Arial" w:hAnsi="Arial" w:cs="Arial"/>
          <w:b/>
          <w:color w:val="000000"/>
          <w:sz w:val="20"/>
          <w:szCs w:val="20"/>
        </w:rPr>
      </w:pPr>
      <w:r w:rsidRPr="009D433E">
        <w:rPr>
          <w:rFonts w:ascii="Arial" w:eastAsia="Arial" w:hAnsi="Arial" w:cs="Arial"/>
          <w:b/>
          <w:color w:val="000000"/>
          <w:sz w:val="20"/>
          <w:szCs w:val="20"/>
        </w:rPr>
        <w:t>2.2 Study Population</w:t>
      </w:r>
    </w:p>
    <w:p w14:paraId="7E15D5AD" w14:textId="77777777" w:rsidR="00240BDA" w:rsidRPr="009D433E" w:rsidRDefault="00240BDA" w:rsidP="009D433E">
      <w:pPr>
        <w:spacing w:line="480" w:lineRule="auto"/>
        <w:ind w:left="0" w:right="0" w:firstLine="0"/>
        <w:jc w:val="left"/>
        <w:rPr>
          <w:rFonts w:ascii="Arial" w:eastAsia="Arial" w:hAnsi="Arial" w:cs="Arial"/>
          <w:sz w:val="20"/>
          <w:szCs w:val="20"/>
        </w:rPr>
      </w:pPr>
    </w:p>
    <w:p w14:paraId="26B35493" w14:textId="77777777" w:rsidR="00240BDA" w:rsidRPr="009D433E" w:rsidRDefault="00000000" w:rsidP="009D433E">
      <w:pPr>
        <w:spacing w:after="0" w:line="480" w:lineRule="auto"/>
        <w:ind w:left="0" w:right="0" w:firstLine="0"/>
        <w:jc w:val="left"/>
        <w:rPr>
          <w:rFonts w:ascii="Arial" w:eastAsia="Arial" w:hAnsi="Arial" w:cs="Arial"/>
          <w:color w:val="000000"/>
          <w:sz w:val="20"/>
          <w:szCs w:val="20"/>
        </w:rPr>
      </w:pPr>
      <w:sdt>
        <w:sdtPr>
          <w:rPr>
            <w:rFonts w:ascii="Arial" w:hAnsi="Arial" w:cs="Arial"/>
            <w:sz w:val="20"/>
            <w:szCs w:val="20"/>
          </w:rPr>
          <w:tag w:val="goog_rdk_0"/>
          <w:id w:val="-83384394"/>
        </w:sdtPr>
        <w:sdtContent>
          <w:r w:rsidRPr="009D433E">
            <w:rPr>
              <w:rFonts w:ascii="Arial" w:eastAsia="Arial Unicode MS" w:hAnsi="Arial" w:cs="Arial"/>
              <w:color w:val="000000"/>
              <w:sz w:val="20"/>
              <w:szCs w:val="20"/>
            </w:rPr>
            <w:t>From this dataset, a cohort of adult (age ≥ 18) patients undergoing general surgery procedures scheduled between January 1, 2015, and January 1, 2020, was identified. Included cases were limited to the following operations: appendectomy, non-radical cholecystectomy, colectomy, gastric bypass, non-hiatal abdominal hernia repair, ileostomy closure, liver resection, mastectomy, parathyroidectomy, thyroidectomy, and Whipple procedure. Urgent and emergent non-elective cases were excluded. Cancelled cases were also excluded. Cohort selection is outlined in Figure 1.</w:t>
          </w:r>
        </w:sdtContent>
      </w:sdt>
    </w:p>
    <w:p w14:paraId="48C04612" w14:textId="77777777" w:rsidR="00240BDA" w:rsidRPr="009D433E" w:rsidRDefault="00240BDA" w:rsidP="009D433E">
      <w:pPr>
        <w:pStyle w:val="Heading2"/>
        <w:tabs>
          <w:tab w:val="center" w:pos="3238"/>
        </w:tabs>
        <w:spacing w:before="0" w:after="0" w:line="480" w:lineRule="auto"/>
        <w:ind w:left="0" w:right="0" w:firstLine="0"/>
        <w:jc w:val="left"/>
        <w:rPr>
          <w:rFonts w:ascii="Arial" w:eastAsia="Arial" w:hAnsi="Arial" w:cs="Arial"/>
          <w:color w:val="000000"/>
          <w:sz w:val="20"/>
          <w:szCs w:val="20"/>
        </w:rPr>
      </w:pPr>
    </w:p>
    <w:p w14:paraId="134D02FF" w14:textId="77777777" w:rsidR="00240BDA" w:rsidRPr="009D433E" w:rsidRDefault="00000000" w:rsidP="009D433E">
      <w:pPr>
        <w:pStyle w:val="Heading2"/>
        <w:tabs>
          <w:tab w:val="center" w:pos="3238"/>
        </w:tabs>
        <w:spacing w:before="0" w:after="0" w:line="480" w:lineRule="auto"/>
        <w:ind w:left="0" w:right="0" w:firstLine="0"/>
        <w:jc w:val="left"/>
        <w:rPr>
          <w:rFonts w:ascii="Arial" w:eastAsia="Arial" w:hAnsi="Arial" w:cs="Arial"/>
          <w:b/>
          <w:color w:val="000000"/>
          <w:sz w:val="20"/>
          <w:szCs w:val="20"/>
        </w:rPr>
      </w:pPr>
      <w:r w:rsidRPr="009D433E">
        <w:rPr>
          <w:rFonts w:ascii="Arial" w:eastAsia="Arial" w:hAnsi="Arial" w:cs="Arial"/>
          <w:b/>
          <w:color w:val="000000"/>
          <w:sz w:val="20"/>
          <w:szCs w:val="20"/>
        </w:rPr>
        <w:t>2.3 Data Preparation &amp; Pre-processing</w:t>
      </w:r>
    </w:p>
    <w:p w14:paraId="0C78BE0B" w14:textId="77777777" w:rsidR="00240BDA" w:rsidRPr="009D433E" w:rsidRDefault="00240BDA" w:rsidP="009D433E">
      <w:pPr>
        <w:spacing w:after="0" w:line="480" w:lineRule="auto"/>
        <w:ind w:left="0" w:right="0" w:firstLine="0"/>
        <w:jc w:val="left"/>
        <w:rPr>
          <w:rFonts w:ascii="Arial" w:eastAsia="Arial" w:hAnsi="Arial" w:cs="Arial"/>
          <w:color w:val="000000"/>
          <w:sz w:val="20"/>
          <w:szCs w:val="20"/>
        </w:rPr>
      </w:pPr>
    </w:p>
    <w:p w14:paraId="0F1F5177" w14:textId="77777777" w:rsidR="00240BDA" w:rsidRPr="009D433E" w:rsidRDefault="00000000" w:rsidP="009D433E">
      <w:pPr>
        <w:spacing w:after="0" w:line="480" w:lineRule="auto"/>
        <w:ind w:left="0" w:right="0" w:firstLine="0"/>
        <w:jc w:val="left"/>
        <w:rPr>
          <w:rFonts w:ascii="Arial" w:eastAsia="Arial" w:hAnsi="Arial" w:cs="Arial"/>
          <w:color w:val="000000"/>
          <w:sz w:val="20"/>
          <w:szCs w:val="20"/>
        </w:rPr>
      </w:pPr>
      <w:sdt>
        <w:sdtPr>
          <w:rPr>
            <w:rFonts w:ascii="Arial" w:hAnsi="Arial" w:cs="Arial"/>
            <w:sz w:val="20"/>
            <w:szCs w:val="20"/>
          </w:rPr>
          <w:tag w:val="goog_rdk_1"/>
          <w:id w:val="1617561600"/>
        </w:sdtPr>
        <w:sdtContent>
          <w:r w:rsidRPr="009D433E">
            <w:rPr>
              <w:rFonts w:ascii="Arial" w:eastAsia="Arial Unicode MS" w:hAnsi="Arial" w:cs="Arial"/>
              <w:color w:val="000000"/>
              <w:sz w:val="20"/>
              <w:szCs w:val="20"/>
            </w:rPr>
            <w:t xml:space="preserve">Cases with missing values were removed rather than imputing missing values to avoid introducing bias. Outliers were identified based on clinical parameters (age ≥ 130; BMI ≤ 5, ≥ 200) and removed. Continuous features were scaled using min-max normalization. Categorical variables with rare categories (defined as those with frequency ≤ 1%) were merged into a generalized “Other” category. Then, all </w:t>
          </w:r>
          <w:r w:rsidRPr="009D433E">
            <w:rPr>
              <w:rFonts w:ascii="Arial" w:eastAsia="Arial Unicode MS" w:hAnsi="Arial" w:cs="Arial"/>
              <w:color w:val="000000"/>
              <w:sz w:val="20"/>
              <w:szCs w:val="20"/>
            </w:rPr>
            <w:lastRenderedPageBreak/>
            <w:t>categorical variables underwent one-hot encoding or ordinal encoding. Additional features were derived from existing date-time data. To ensure transparency and reproducibility, a comprehensive description of all variables in the dataset and applied pre-processing steps are presented in Supplementary Table 1.</w:t>
          </w:r>
        </w:sdtContent>
      </w:sdt>
    </w:p>
    <w:p w14:paraId="3F84EED0" w14:textId="77777777" w:rsidR="00240BDA" w:rsidRPr="009D433E" w:rsidRDefault="00240BDA" w:rsidP="009D433E">
      <w:pPr>
        <w:spacing w:after="0" w:line="480" w:lineRule="auto"/>
        <w:ind w:left="0" w:right="0" w:firstLine="0"/>
        <w:jc w:val="left"/>
        <w:rPr>
          <w:rFonts w:ascii="Arial" w:eastAsia="Arial" w:hAnsi="Arial" w:cs="Arial"/>
          <w:color w:val="000000"/>
          <w:sz w:val="20"/>
          <w:szCs w:val="20"/>
        </w:rPr>
      </w:pPr>
    </w:p>
    <w:p w14:paraId="69CA7E52" w14:textId="77777777" w:rsidR="00240BDA" w:rsidRPr="009D433E" w:rsidRDefault="00000000" w:rsidP="009D433E">
      <w:pPr>
        <w:spacing w:after="0" w:line="480" w:lineRule="auto"/>
        <w:ind w:left="0" w:right="0" w:firstLine="0"/>
        <w:jc w:val="left"/>
        <w:rPr>
          <w:rFonts w:ascii="Arial" w:eastAsia="Arial" w:hAnsi="Arial" w:cs="Arial"/>
          <w:color w:val="000000"/>
          <w:sz w:val="20"/>
          <w:szCs w:val="20"/>
        </w:rPr>
      </w:pPr>
      <w:r w:rsidRPr="009D433E">
        <w:rPr>
          <w:rFonts w:ascii="Arial" w:eastAsia="Arial" w:hAnsi="Arial" w:cs="Arial"/>
          <w:color w:val="000000"/>
          <w:sz w:val="20"/>
          <w:szCs w:val="20"/>
        </w:rPr>
        <w:t>The final pre-processed dataset, consisting of 17,246 examples, was generated using structured query language (SQL; Joint Technical Committee of the International Organization for Standardization and International Electrotechnical Commission [ISO/IEC]) and Python programming language version 3.9 (Python Software Foundation) code.</w:t>
      </w:r>
    </w:p>
    <w:p w14:paraId="185D0B0D" w14:textId="77777777" w:rsidR="00240BDA" w:rsidRPr="009D433E" w:rsidRDefault="00240BDA" w:rsidP="009D433E">
      <w:pPr>
        <w:spacing w:after="0" w:line="480" w:lineRule="auto"/>
        <w:ind w:left="0" w:right="0" w:firstLine="0"/>
        <w:jc w:val="left"/>
        <w:rPr>
          <w:rFonts w:ascii="Arial" w:eastAsia="Arial" w:hAnsi="Arial" w:cs="Arial"/>
          <w:color w:val="000000"/>
          <w:sz w:val="20"/>
          <w:szCs w:val="20"/>
        </w:rPr>
      </w:pPr>
    </w:p>
    <w:p w14:paraId="447D9D7B" w14:textId="77777777" w:rsidR="00240BDA" w:rsidRPr="009D433E" w:rsidRDefault="00000000" w:rsidP="009D433E">
      <w:pPr>
        <w:pStyle w:val="Heading3"/>
        <w:tabs>
          <w:tab w:val="center" w:pos="2008"/>
        </w:tabs>
        <w:spacing w:before="0" w:after="0" w:line="480" w:lineRule="auto"/>
        <w:ind w:left="0" w:right="0" w:firstLine="0"/>
        <w:jc w:val="left"/>
        <w:rPr>
          <w:rFonts w:ascii="Arial" w:eastAsia="Arial" w:hAnsi="Arial" w:cs="Arial"/>
          <w:b/>
          <w:color w:val="000000"/>
          <w:sz w:val="20"/>
          <w:szCs w:val="20"/>
        </w:rPr>
      </w:pPr>
      <w:r w:rsidRPr="009D433E">
        <w:rPr>
          <w:rFonts w:ascii="Arial" w:eastAsia="Arial" w:hAnsi="Arial" w:cs="Arial"/>
          <w:b/>
          <w:color w:val="000000"/>
          <w:sz w:val="20"/>
          <w:szCs w:val="20"/>
        </w:rPr>
        <w:t>2.4 Model Development</w:t>
      </w:r>
    </w:p>
    <w:p w14:paraId="220F5486" w14:textId="77777777" w:rsidR="00240BDA" w:rsidRPr="009D433E" w:rsidRDefault="00240BDA" w:rsidP="009D433E">
      <w:pPr>
        <w:spacing w:after="0" w:line="480" w:lineRule="auto"/>
        <w:ind w:left="0" w:right="0" w:firstLine="0"/>
        <w:jc w:val="left"/>
        <w:rPr>
          <w:rFonts w:ascii="Arial" w:eastAsia="Arial" w:hAnsi="Arial" w:cs="Arial"/>
          <w:color w:val="000000"/>
          <w:sz w:val="20"/>
          <w:szCs w:val="20"/>
        </w:rPr>
      </w:pPr>
    </w:p>
    <w:p w14:paraId="412A4E2E"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color w:val="000000"/>
          <w:sz w:val="20"/>
          <w:szCs w:val="20"/>
        </w:rPr>
        <w:t xml:space="preserve">The primary study outcome and predictive output was “case time duration”, defined as the time between patient entry to and departure from the OR. Models were designed to make predictions at the time of case scheduling by the primary surgeon; to prevent data leakage, all inputs were restricted to information available in the pre-operative period. Initial feature selection was informed by clinical field </w:t>
      </w:r>
      <w:r w:rsidRPr="009D433E">
        <w:rPr>
          <w:rFonts w:ascii="Arial" w:eastAsia="Arial" w:hAnsi="Arial" w:cs="Arial"/>
          <w:sz w:val="20"/>
          <w:szCs w:val="20"/>
        </w:rPr>
        <w:t>expertise</w:t>
      </w:r>
      <w:r w:rsidRPr="009D433E">
        <w:rPr>
          <w:rFonts w:ascii="Arial" w:eastAsia="Arial" w:hAnsi="Arial" w:cs="Arial"/>
          <w:color w:val="000000"/>
          <w:sz w:val="20"/>
          <w:szCs w:val="20"/>
        </w:rPr>
        <w:t xml:space="preserve"> as well as a review of the existing literature. Ten-fold cross validation was used for model training and testing, as illustrated in Supplementary Figure 2. The previously described data preparation and pre-processing steps were applied separately to each fold to prevent data leakage.</w:t>
      </w:r>
      <w:sdt>
        <w:sdtPr>
          <w:rPr>
            <w:rFonts w:ascii="Arial" w:hAnsi="Arial" w:cs="Arial"/>
            <w:sz w:val="20"/>
            <w:szCs w:val="20"/>
          </w:rPr>
          <w:tag w:val="goog_rdk_2"/>
          <w:id w:val="1154882296"/>
        </w:sdtPr>
        <w:sdtContent>
          <w:ins w:id="0" w:author="Mohammad Noorchenarboo" w:date="2025-01-17T17:55:00Z">
            <w:r w:rsidRPr="009D433E">
              <w:rPr>
                <w:rFonts w:ascii="Arial" w:eastAsia="Arial" w:hAnsi="Arial" w:cs="Arial"/>
                <w:color w:val="000000"/>
                <w:sz w:val="20"/>
                <w:szCs w:val="20"/>
              </w:rPr>
              <w:t xml:space="preserve"> The list of all variables used in this study is provided in Supplementary Table 1.</w:t>
            </w:r>
          </w:ins>
        </w:sdtContent>
      </w:sdt>
    </w:p>
    <w:p w14:paraId="0F0608B7" w14:textId="77777777" w:rsidR="00240BDA" w:rsidRPr="009D433E" w:rsidRDefault="00240BDA" w:rsidP="009D433E">
      <w:pPr>
        <w:spacing w:after="0" w:line="480" w:lineRule="auto"/>
        <w:ind w:left="0" w:right="0" w:firstLine="0"/>
        <w:jc w:val="left"/>
        <w:rPr>
          <w:rFonts w:ascii="Arial" w:eastAsia="Arial" w:hAnsi="Arial" w:cs="Arial"/>
          <w:color w:val="000000"/>
          <w:sz w:val="20"/>
          <w:szCs w:val="20"/>
        </w:rPr>
      </w:pPr>
    </w:p>
    <w:p w14:paraId="75890B53" w14:textId="77777777" w:rsidR="00240BDA" w:rsidRPr="009D433E" w:rsidRDefault="00000000" w:rsidP="009D433E">
      <w:pPr>
        <w:spacing w:after="0" w:line="480" w:lineRule="auto"/>
        <w:ind w:left="0" w:right="0" w:firstLine="0"/>
        <w:jc w:val="left"/>
        <w:rPr>
          <w:rFonts w:ascii="Arial" w:eastAsia="Arial" w:hAnsi="Arial" w:cs="Arial"/>
          <w:color w:val="000000"/>
          <w:sz w:val="20"/>
          <w:szCs w:val="20"/>
        </w:rPr>
      </w:pPr>
      <w:r w:rsidRPr="009D433E">
        <w:rPr>
          <w:rFonts w:ascii="Arial" w:eastAsia="Arial" w:hAnsi="Arial" w:cs="Arial"/>
          <w:color w:val="000000"/>
          <w:sz w:val="20"/>
          <w:szCs w:val="20"/>
        </w:rPr>
        <w:t>Traditional multivariate and machine learning supervised machine learning models were trained: simple linear regression, Ridge regression, Lasso regression, Support Vector Regression (SVR), Random Forest, Gradient Boosting Machine (GMB), XGBoost and Artificial Neural Network (ANN). For each model type, hyperparameters were tuned using the Tree-structure Parzen Estimator algorithm</w:t>
      </w:r>
      <w:r w:rsidRPr="009D433E">
        <w:rPr>
          <w:rFonts w:ascii="Arial" w:eastAsia="Arial" w:hAnsi="Arial" w:cs="Arial"/>
          <w:sz w:val="20"/>
          <w:szCs w:val="20"/>
          <w:vertAlign w:val="superscript"/>
        </w:rPr>
        <w:t>9</w:t>
      </w:r>
      <w:r w:rsidRPr="009D433E">
        <w:rPr>
          <w:rFonts w:ascii="Arial" w:eastAsia="Arial" w:hAnsi="Arial" w:cs="Arial"/>
          <w:sz w:val="20"/>
          <w:szCs w:val="20"/>
        </w:rPr>
        <w:t xml:space="preserve">, a variant of Bayesian optimization particularly effective in handling high-dimensional </w:t>
      </w:r>
      <w:r w:rsidRPr="009D433E">
        <w:rPr>
          <w:rFonts w:ascii="Arial" w:eastAsia="Arial" w:hAnsi="Arial" w:cs="Arial"/>
          <w:color w:val="000000"/>
          <w:sz w:val="20"/>
          <w:szCs w:val="20"/>
        </w:rPr>
        <w:t>space, as illustrated in Supplementary Figure 4 and described in further detail in Supplementary Table 2.</w:t>
      </w:r>
    </w:p>
    <w:p w14:paraId="25846DDC" w14:textId="77777777" w:rsidR="00240BDA" w:rsidRPr="009D433E" w:rsidRDefault="00240BDA" w:rsidP="009D433E">
      <w:pPr>
        <w:pStyle w:val="Heading3"/>
        <w:tabs>
          <w:tab w:val="center" w:pos="1865"/>
        </w:tabs>
        <w:spacing w:before="0" w:after="0" w:line="480" w:lineRule="auto"/>
        <w:ind w:left="0" w:right="0" w:firstLine="0"/>
        <w:jc w:val="left"/>
        <w:rPr>
          <w:rFonts w:ascii="Arial" w:eastAsia="Arial" w:hAnsi="Arial" w:cs="Arial"/>
          <w:color w:val="000000"/>
          <w:sz w:val="20"/>
          <w:szCs w:val="20"/>
        </w:rPr>
      </w:pPr>
    </w:p>
    <w:p w14:paraId="64774A64" w14:textId="77777777" w:rsidR="00240BDA" w:rsidRPr="009D433E" w:rsidRDefault="00000000" w:rsidP="009D433E">
      <w:pPr>
        <w:pStyle w:val="Heading3"/>
        <w:tabs>
          <w:tab w:val="center" w:pos="1865"/>
        </w:tabs>
        <w:spacing w:before="0" w:after="0" w:line="480" w:lineRule="auto"/>
        <w:ind w:left="0" w:right="0" w:firstLine="0"/>
        <w:jc w:val="left"/>
        <w:rPr>
          <w:rFonts w:ascii="Arial" w:eastAsia="Arial" w:hAnsi="Arial" w:cs="Arial"/>
          <w:b/>
          <w:color w:val="000000"/>
          <w:sz w:val="20"/>
          <w:szCs w:val="20"/>
        </w:rPr>
      </w:pPr>
      <w:r w:rsidRPr="009D433E">
        <w:rPr>
          <w:rFonts w:ascii="Arial" w:eastAsia="Arial" w:hAnsi="Arial" w:cs="Arial"/>
          <w:b/>
          <w:color w:val="000000"/>
          <w:sz w:val="20"/>
          <w:szCs w:val="20"/>
        </w:rPr>
        <w:t>2.5 Model Evaluation</w:t>
      </w:r>
    </w:p>
    <w:p w14:paraId="4F6DC461" w14:textId="77777777" w:rsidR="00240BDA" w:rsidRPr="009D433E" w:rsidRDefault="00240BDA" w:rsidP="009D433E">
      <w:pPr>
        <w:spacing w:line="480" w:lineRule="auto"/>
        <w:ind w:left="0" w:right="0" w:firstLine="0"/>
        <w:jc w:val="left"/>
        <w:rPr>
          <w:rFonts w:ascii="Arial" w:eastAsia="Arial" w:hAnsi="Arial" w:cs="Arial"/>
          <w:sz w:val="20"/>
          <w:szCs w:val="20"/>
        </w:rPr>
      </w:pPr>
    </w:p>
    <w:p w14:paraId="4113A637" w14:textId="77777777" w:rsidR="00240BDA" w:rsidRPr="009D433E" w:rsidRDefault="00000000" w:rsidP="009D433E">
      <w:pPr>
        <w:spacing w:line="480" w:lineRule="auto"/>
        <w:ind w:left="0" w:right="0" w:firstLine="0"/>
        <w:jc w:val="left"/>
        <w:rPr>
          <w:rFonts w:ascii="Arial" w:eastAsia="Arial" w:hAnsi="Arial" w:cs="Arial"/>
          <w:color w:val="000000"/>
          <w:sz w:val="20"/>
          <w:szCs w:val="20"/>
        </w:rPr>
      </w:pPr>
      <w:r w:rsidRPr="009D433E">
        <w:rPr>
          <w:rFonts w:ascii="Arial" w:eastAsia="Arial" w:hAnsi="Arial" w:cs="Arial"/>
          <w:color w:val="000000"/>
          <w:sz w:val="20"/>
          <w:szCs w:val="20"/>
        </w:rPr>
        <w:t>Predictive models were benchmarked against “scheduled duration”—the estimated case time booked by the primary surgeon.</w:t>
      </w:r>
      <w:r w:rsidRPr="009D433E">
        <w:rPr>
          <w:rFonts w:ascii="Arial" w:eastAsia="Arial" w:hAnsi="Arial" w:cs="Arial"/>
          <w:sz w:val="20"/>
          <w:szCs w:val="20"/>
        </w:rPr>
        <w:t xml:space="preserve"> </w:t>
      </w:r>
      <w:r w:rsidRPr="009D433E">
        <w:rPr>
          <w:rFonts w:ascii="Arial" w:eastAsia="Arial" w:hAnsi="Arial" w:cs="Arial"/>
          <w:color w:val="000000"/>
          <w:sz w:val="20"/>
          <w:szCs w:val="20"/>
        </w:rPr>
        <w:t>Model performance was evaluated via Mean Squared Error (MSE)</w:t>
      </w:r>
      <w:r w:rsidRPr="009D433E">
        <w:rPr>
          <w:rFonts w:ascii="Arial" w:eastAsia="Arial" w:hAnsi="Arial" w:cs="Arial"/>
          <w:sz w:val="20"/>
          <w:szCs w:val="20"/>
          <w:vertAlign w:val="superscript"/>
        </w:rPr>
        <w:t>10</w:t>
      </w:r>
      <w:r w:rsidRPr="009D433E">
        <w:rPr>
          <w:rFonts w:ascii="Arial" w:eastAsia="Arial" w:hAnsi="Arial" w:cs="Arial"/>
          <w:sz w:val="20"/>
          <w:szCs w:val="20"/>
        </w:rPr>
        <w:t>, Root Mean Squared Error (RMSE), Mean Absolute Error (MAE)</w:t>
      </w:r>
      <w:r w:rsidRPr="009D433E">
        <w:rPr>
          <w:rFonts w:ascii="Arial" w:eastAsia="Arial" w:hAnsi="Arial" w:cs="Arial"/>
          <w:sz w:val="20"/>
          <w:szCs w:val="20"/>
          <w:vertAlign w:val="superscript"/>
        </w:rPr>
        <w:t>11</w:t>
      </w:r>
      <w:r w:rsidRPr="009D433E">
        <w:rPr>
          <w:rFonts w:ascii="Arial" w:eastAsia="Arial" w:hAnsi="Arial" w:cs="Arial"/>
          <w:sz w:val="20"/>
          <w:szCs w:val="20"/>
        </w:rPr>
        <w:t>, Mean Absolute Percentage Error (MAPE) and Coefficient of Determination (</w:t>
      </w:r>
      <w:r w:rsidRPr="009D433E">
        <w:rPr>
          <w:rFonts w:ascii="Arial" w:eastAsia="Arial" w:hAnsi="Arial" w:cs="Arial"/>
          <w:i/>
          <w:color w:val="000000"/>
          <w:sz w:val="20"/>
          <w:szCs w:val="20"/>
        </w:rPr>
        <w:t>R</w:t>
      </w:r>
      <w:r w:rsidRPr="009D433E">
        <w:rPr>
          <w:rFonts w:ascii="Arial" w:eastAsia="Arial" w:hAnsi="Arial" w:cs="Arial"/>
          <w:color w:val="000000"/>
          <w:sz w:val="20"/>
          <w:szCs w:val="20"/>
          <w:vertAlign w:val="superscript"/>
        </w:rPr>
        <w:t>2</w:t>
      </w:r>
      <w:r w:rsidRPr="009D433E">
        <w:rPr>
          <w:rFonts w:ascii="Arial" w:eastAsia="Arial" w:hAnsi="Arial" w:cs="Arial"/>
          <w:color w:val="000000"/>
          <w:sz w:val="20"/>
          <w:szCs w:val="20"/>
        </w:rPr>
        <w:t>), calculated across each fold of cross-validation.</w:t>
      </w:r>
      <w:r w:rsidRPr="009D433E">
        <w:rPr>
          <w:rFonts w:ascii="Arial" w:eastAsia="Arial" w:hAnsi="Arial" w:cs="Arial"/>
          <w:sz w:val="20"/>
          <w:szCs w:val="20"/>
          <w:vertAlign w:val="superscript"/>
        </w:rPr>
        <w:t>12</w:t>
      </w:r>
      <w:r w:rsidRPr="009D433E">
        <w:rPr>
          <w:rFonts w:ascii="Arial" w:eastAsia="Arial" w:hAnsi="Arial" w:cs="Arial"/>
          <w:color w:val="000000"/>
          <w:sz w:val="20"/>
          <w:szCs w:val="20"/>
        </w:rPr>
        <w:t xml:space="preserve"> MSE and RMSE both reflect the mean difference between predicted output and target variable while penalizing larger errors. MAPE and MAE evaluate accuracy.</w:t>
      </w:r>
    </w:p>
    <w:p w14:paraId="29DC51D1" w14:textId="77777777" w:rsidR="00240BDA" w:rsidRPr="009D433E" w:rsidRDefault="00240BDA" w:rsidP="009D433E">
      <w:pPr>
        <w:spacing w:line="480" w:lineRule="auto"/>
        <w:ind w:left="0" w:right="0" w:firstLine="0"/>
        <w:jc w:val="left"/>
        <w:rPr>
          <w:rFonts w:ascii="Arial" w:eastAsia="Arial" w:hAnsi="Arial" w:cs="Arial"/>
          <w:color w:val="000000"/>
          <w:sz w:val="20"/>
          <w:szCs w:val="20"/>
        </w:rPr>
      </w:pPr>
    </w:p>
    <w:p w14:paraId="043B7D7F" w14:textId="77777777" w:rsidR="00240BDA" w:rsidRPr="009D433E" w:rsidRDefault="00000000" w:rsidP="009D433E">
      <w:pPr>
        <w:spacing w:line="480" w:lineRule="auto"/>
        <w:ind w:left="0" w:right="0" w:firstLine="0"/>
        <w:jc w:val="left"/>
        <w:rPr>
          <w:rFonts w:ascii="Arial" w:eastAsia="Arial" w:hAnsi="Arial" w:cs="Arial"/>
          <w:b/>
          <w:sz w:val="20"/>
          <w:szCs w:val="20"/>
        </w:rPr>
      </w:pPr>
      <w:r w:rsidRPr="009D433E">
        <w:rPr>
          <w:rFonts w:ascii="Arial" w:eastAsia="Arial" w:hAnsi="Arial" w:cs="Arial"/>
          <w:b/>
          <w:color w:val="000000"/>
          <w:sz w:val="20"/>
          <w:szCs w:val="20"/>
        </w:rPr>
        <w:t>2.6 Statistical Analysis</w:t>
      </w:r>
    </w:p>
    <w:p w14:paraId="794A17F2" w14:textId="77777777" w:rsidR="00240BDA" w:rsidRPr="009D433E" w:rsidRDefault="00240BDA" w:rsidP="009D433E">
      <w:pPr>
        <w:spacing w:after="0" w:line="480" w:lineRule="auto"/>
        <w:ind w:left="0" w:right="0" w:firstLine="0"/>
        <w:jc w:val="left"/>
        <w:rPr>
          <w:rFonts w:ascii="Arial" w:eastAsia="Arial" w:hAnsi="Arial" w:cs="Arial"/>
          <w:b/>
          <w:sz w:val="20"/>
          <w:szCs w:val="20"/>
        </w:rPr>
      </w:pPr>
    </w:p>
    <w:p w14:paraId="2A85A29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Statistical analysis was designed to compare models by testing for significant differences across performance metrics. Levene’s test was first conducted to confirm the assumption of equality of variances held true for each metric. To reduce the risk of Type I errors from performing multiple t-tests, Analysis of Variance (ANOVA) was used to compare groups of models against “scheduled duration”, and significant results were followed by Dunnett’s test post-hoc.</w:t>
      </w:r>
    </w:p>
    <w:p w14:paraId="63BA4DB2"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7D438844" w14:textId="77777777" w:rsidR="00240BDA" w:rsidRPr="009D433E" w:rsidRDefault="00000000" w:rsidP="009D433E">
      <w:pPr>
        <w:spacing w:line="480" w:lineRule="auto"/>
        <w:ind w:left="0" w:right="0" w:firstLine="0"/>
        <w:jc w:val="left"/>
        <w:rPr>
          <w:rFonts w:ascii="Arial" w:eastAsia="Arial" w:hAnsi="Arial" w:cs="Arial"/>
          <w:sz w:val="20"/>
          <w:szCs w:val="20"/>
        </w:rPr>
      </w:pPr>
      <w:r w:rsidRPr="009D433E">
        <w:rPr>
          <w:rFonts w:ascii="Arial" w:eastAsia="Arial" w:hAnsi="Arial" w:cs="Arial"/>
          <w:color w:val="000000"/>
          <w:sz w:val="20"/>
          <w:szCs w:val="20"/>
        </w:rPr>
        <w:t>Analysis of residuals—the differences between actual and predicted outputs—was also performed</w:t>
      </w:r>
      <w:r w:rsidRPr="009D433E">
        <w:rPr>
          <w:rFonts w:ascii="Arial" w:eastAsia="Arial" w:hAnsi="Arial" w:cs="Arial"/>
          <w:sz w:val="20"/>
          <w:szCs w:val="20"/>
        </w:rPr>
        <w:t xml:space="preserve"> to assess whether any models exhibited consistent bias. One-sample t-tests were performed to evaluate whether model residuals were significantly different from zero, with residuals not significantly different from zero indicating unbiased predictions.</w:t>
      </w:r>
    </w:p>
    <w:p w14:paraId="22CF9A68" w14:textId="77777777" w:rsidR="00240BDA" w:rsidRPr="009D433E" w:rsidRDefault="00240BDA" w:rsidP="009D433E">
      <w:pPr>
        <w:spacing w:after="0" w:line="480" w:lineRule="auto"/>
        <w:ind w:left="0" w:right="0" w:firstLine="0"/>
        <w:jc w:val="left"/>
        <w:rPr>
          <w:rFonts w:ascii="Arial" w:eastAsia="Arial" w:hAnsi="Arial" w:cs="Arial"/>
          <w:b/>
          <w:sz w:val="20"/>
          <w:szCs w:val="20"/>
        </w:rPr>
      </w:pPr>
    </w:p>
    <w:p w14:paraId="11634B72"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3 RESULTS</w:t>
      </w:r>
    </w:p>
    <w:p w14:paraId="295208B7" w14:textId="77777777" w:rsidR="00240BDA" w:rsidRPr="009D433E" w:rsidRDefault="00240BDA" w:rsidP="009D433E">
      <w:pPr>
        <w:spacing w:after="0" w:line="480" w:lineRule="auto"/>
        <w:ind w:left="0" w:right="0" w:firstLine="0"/>
        <w:jc w:val="left"/>
        <w:rPr>
          <w:rFonts w:ascii="Arial" w:eastAsia="Arial" w:hAnsi="Arial" w:cs="Arial"/>
          <w:b/>
          <w:sz w:val="20"/>
          <w:szCs w:val="20"/>
        </w:rPr>
      </w:pPr>
    </w:p>
    <w:p w14:paraId="4B252614"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3.1 Descriptive Analysis</w:t>
      </w:r>
    </w:p>
    <w:p w14:paraId="6B329FAF"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1024F549"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sz w:val="20"/>
          <w:szCs w:val="20"/>
        </w:rPr>
        <w:lastRenderedPageBreak/>
        <w:t>A cohort of 16,159 patients having undergone 17,246 elective general surgery procedures were identified to train and internally validate predictive models. The most frequently scheduled cases were abdominal hernia repairs (33.92%), non-radical cholecystectomies (20.00%) and thyroidectomies (11.99%), followed by gastric bypasses (4.85%), liver resections (4.75%), parathyroidectomies (4.62%), mastectomies (1.86%) and appendectomies (1.07%). Cases were largely performed by the General Surgery service (83.35%). Additional patient and surgical case characteristics of the study population are described in Table 1.</w:t>
      </w:r>
      <w:r w:rsidRPr="009D433E">
        <w:rPr>
          <w:rFonts w:ascii="Arial" w:eastAsia="Arial" w:hAnsi="Arial" w:cs="Arial"/>
          <w:b/>
          <w:sz w:val="20"/>
          <w:szCs w:val="20"/>
        </w:rPr>
        <w:t xml:space="preserve"> </w:t>
      </w:r>
    </w:p>
    <w:p w14:paraId="74E2BCF8" w14:textId="77777777" w:rsidR="00240BDA" w:rsidRPr="009D433E" w:rsidRDefault="00240BDA" w:rsidP="009D433E">
      <w:pPr>
        <w:spacing w:after="0" w:line="480" w:lineRule="auto"/>
        <w:ind w:left="0" w:right="0" w:firstLine="0"/>
        <w:jc w:val="left"/>
        <w:rPr>
          <w:rFonts w:ascii="Arial" w:eastAsia="Arial" w:hAnsi="Arial" w:cs="Arial"/>
          <w:b/>
          <w:sz w:val="20"/>
          <w:szCs w:val="20"/>
        </w:rPr>
      </w:pPr>
    </w:p>
    <w:p w14:paraId="397872ED"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 xml:space="preserve">3.2 Model Performance </w:t>
      </w:r>
    </w:p>
    <w:p w14:paraId="5CDDB919" w14:textId="77777777" w:rsidR="00240BDA" w:rsidRPr="009D433E" w:rsidRDefault="00240BDA" w:rsidP="009D433E">
      <w:pPr>
        <w:spacing w:after="0" w:line="480" w:lineRule="auto"/>
        <w:ind w:left="0" w:right="0" w:firstLine="0"/>
        <w:jc w:val="left"/>
        <w:rPr>
          <w:rFonts w:ascii="Arial" w:eastAsia="Arial" w:hAnsi="Arial" w:cs="Arial"/>
          <w:b/>
          <w:sz w:val="20"/>
          <w:szCs w:val="20"/>
        </w:rPr>
      </w:pPr>
    </w:p>
    <w:p w14:paraId="4112ED77"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sz w:val="20"/>
          <w:szCs w:val="20"/>
        </w:rPr>
        <w:t>The ANN consistently outperforms all other models, as shown by performance metrics in Table 2. With the lowest RMSE (49.7 ± 2.3) and MSE (2469.3 ± 224.1), it demonstrates superior predictive accuracy compared to XGBoost, which follows closely with an RMSE of 50.0 ± 2.2. The Scheduled Duration baseline also performs well with an RMSE of 49.9 ± 2.0, but traditional regression models like Ridge, Linear, and Lasso Regression show higher RMSE values, ranging from 55.9 to 56.0.</w:t>
      </w:r>
    </w:p>
    <w:p w14:paraId="0E2CD1F7" w14:textId="77777777" w:rsidR="00240BDA" w:rsidRPr="009D433E" w:rsidRDefault="00240BDA" w:rsidP="009D433E">
      <w:pPr>
        <w:spacing w:after="0" w:line="480" w:lineRule="auto"/>
        <w:ind w:left="0" w:right="0" w:firstLine="0"/>
        <w:jc w:val="left"/>
        <w:rPr>
          <w:rFonts w:ascii="Arial" w:eastAsia="Arial" w:hAnsi="Arial" w:cs="Arial"/>
          <w:b/>
          <w:sz w:val="20"/>
          <w:szCs w:val="20"/>
        </w:rPr>
      </w:pPr>
    </w:p>
    <w:p w14:paraId="687F9B23"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sz w:val="20"/>
          <w:szCs w:val="20"/>
        </w:rPr>
        <w:t>In terms of MAPE, both Neural Networks and Random Forest excel, with a low MAPE of 0.26 ± 0.01, indicating effective minimization of percentage errors. The Scheduled Duration baseline, however, shows a higher MAPE of 0.34 ± 0.01, which may reduce its predictive reliability compared to ML models. For R², the Neural Network achieves a value of 0.78 ± 0.01, matching the performance of XGBoost and the Scheduled Duration baseline, showing that all three models capture the variance in the data similarly well.</w:t>
      </w:r>
    </w:p>
    <w:p w14:paraId="026F8694" w14:textId="77777777" w:rsidR="00240BDA" w:rsidRPr="009D433E" w:rsidRDefault="00240BDA" w:rsidP="009D433E">
      <w:pPr>
        <w:spacing w:after="0" w:line="480" w:lineRule="auto"/>
        <w:ind w:left="0" w:right="0" w:firstLine="0"/>
        <w:jc w:val="left"/>
        <w:rPr>
          <w:rFonts w:ascii="Arial" w:eastAsia="Arial" w:hAnsi="Arial" w:cs="Arial"/>
          <w:b/>
          <w:sz w:val="20"/>
          <w:szCs w:val="20"/>
        </w:rPr>
      </w:pPr>
    </w:p>
    <w:p w14:paraId="0B8A8EB8"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sz w:val="20"/>
          <w:szCs w:val="20"/>
        </w:rPr>
        <w:t xml:space="preserve">Levene's test confirmed the assumption of equal variances for each evaluation metric. Subsequent, ANOVA results revealed significant performance differences across the models for all metrics, with p-values below 0.05. The results of Dunnett's test, as shown in Table 3, indicate that for the metrics of MSE, RMSE, and R², the Scheduled Duration baseline outperforms traditional regression models (Linear, Ridge, and Lasso Regression). However, when comparing these metrics with more advanced models </w:t>
      </w:r>
      <w:r w:rsidRPr="009D433E">
        <w:rPr>
          <w:rFonts w:ascii="Arial" w:eastAsia="Arial" w:hAnsi="Arial" w:cs="Arial"/>
          <w:sz w:val="20"/>
          <w:szCs w:val="20"/>
        </w:rPr>
        <w:lastRenderedPageBreak/>
        <w:t>such as Neural Networks, Random Forest, XGBoost, and GBM, the performance is generally comparable to Scheduled Duration.</w:t>
      </w:r>
    </w:p>
    <w:p w14:paraId="5D91F01A" w14:textId="77777777" w:rsidR="00240BDA" w:rsidRPr="009D433E" w:rsidRDefault="00240BDA" w:rsidP="009D433E">
      <w:pPr>
        <w:pStyle w:val="Heading2"/>
        <w:tabs>
          <w:tab w:val="center" w:pos="2239"/>
        </w:tabs>
        <w:spacing w:before="0" w:after="0" w:line="480" w:lineRule="auto"/>
        <w:ind w:left="0" w:right="0" w:firstLine="0"/>
        <w:jc w:val="left"/>
        <w:rPr>
          <w:rFonts w:ascii="Arial" w:eastAsia="Arial" w:hAnsi="Arial" w:cs="Arial"/>
          <w:color w:val="000000"/>
          <w:sz w:val="20"/>
          <w:szCs w:val="20"/>
        </w:rPr>
      </w:pPr>
    </w:p>
    <w:p w14:paraId="42B4FC50" w14:textId="77777777" w:rsidR="00240BDA" w:rsidRPr="009D433E" w:rsidRDefault="00000000" w:rsidP="009D433E">
      <w:pPr>
        <w:pStyle w:val="Heading2"/>
        <w:tabs>
          <w:tab w:val="center" w:pos="2239"/>
        </w:tabs>
        <w:spacing w:before="0" w:after="0" w:line="480" w:lineRule="auto"/>
        <w:ind w:left="0" w:right="0" w:firstLine="0"/>
        <w:jc w:val="left"/>
        <w:rPr>
          <w:rFonts w:ascii="Arial" w:eastAsia="Arial" w:hAnsi="Arial" w:cs="Arial"/>
          <w:b/>
          <w:color w:val="000000"/>
          <w:sz w:val="20"/>
          <w:szCs w:val="20"/>
        </w:rPr>
      </w:pPr>
      <w:r w:rsidRPr="009D433E">
        <w:rPr>
          <w:rFonts w:ascii="Arial" w:eastAsia="Arial" w:hAnsi="Arial" w:cs="Arial"/>
          <w:b/>
          <w:color w:val="000000"/>
          <w:sz w:val="20"/>
          <w:szCs w:val="20"/>
        </w:rPr>
        <w:t>3.3 Residual Comparison</w:t>
      </w:r>
    </w:p>
    <w:p w14:paraId="344062AE" w14:textId="77777777" w:rsidR="00240BDA" w:rsidRPr="009D433E" w:rsidRDefault="00240BDA" w:rsidP="009D433E">
      <w:pPr>
        <w:spacing w:after="0" w:line="480" w:lineRule="auto"/>
        <w:ind w:left="0" w:right="0" w:firstLine="0"/>
        <w:jc w:val="left"/>
        <w:rPr>
          <w:rFonts w:ascii="Arial" w:eastAsia="Arial" w:hAnsi="Arial" w:cs="Arial"/>
          <w:color w:val="000000"/>
          <w:sz w:val="20"/>
          <w:szCs w:val="20"/>
        </w:rPr>
      </w:pPr>
    </w:p>
    <w:p w14:paraId="251669FB" w14:textId="77777777" w:rsidR="00240BDA" w:rsidRPr="009D433E" w:rsidRDefault="00000000" w:rsidP="009D433E">
      <w:pPr>
        <w:spacing w:after="160" w:line="480" w:lineRule="auto"/>
        <w:ind w:left="0" w:right="0" w:firstLine="0"/>
        <w:jc w:val="left"/>
        <w:rPr>
          <w:rFonts w:ascii="Arial" w:eastAsia="Arial" w:hAnsi="Arial" w:cs="Arial"/>
          <w:color w:val="000000"/>
          <w:sz w:val="20"/>
          <w:szCs w:val="20"/>
        </w:rPr>
      </w:pPr>
      <w:r w:rsidRPr="009D433E">
        <w:rPr>
          <w:rFonts w:ascii="Arial" w:eastAsia="Arial" w:hAnsi="Arial" w:cs="Arial"/>
          <w:color w:val="000000"/>
          <w:sz w:val="20"/>
          <w:szCs w:val="20"/>
        </w:rPr>
        <w:t>As shown in Table 4, the ANN model is the only one that does not have a significant difference from zero (</w:t>
      </w:r>
      <w:r w:rsidRPr="009D433E">
        <w:rPr>
          <w:rFonts w:ascii="Arial" w:eastAsia="Arial" w:hAnsi="Arial" w:cs="Arial"/>
          <w:i/>
          <w:color w:val="000000"/>
          <w:sz w:val="20"/>
          <w:szCs w:val="20"/>
        </w:rPr>
        <w:t xml:space="preserve">p </w:t>
      </w:r>
      <w:r w:rsidRPr="009D433E">
        <w:rPr>
          <w:rFonts w:ascii="Arial" w:eastAsia="Arial" w:hAnsi="Arial" w:cs="Arial"/>
          <w:color w:val="000000"/>
          <w:sz w:val="20"/>
          <w:szCs w:val="20"/>
        </w:rPr>
        <w:t>= 0</w:t>
      </w:r>
      <w:r w:rsidRPr="009D433E">
        <w:rPr>
          <w:rFonts w:ascii="Arial" w:eastAsia="Arial" w:hAnsi="Arial" w:cs="Arial"/>
          <w:i/>
          <w:color w:val="000000"/>
          <w:sz w:val="20"/>
          <w:szCs w:val="20"/>
        </w:rPr>
        <w:t>.</w:t>
      </w:r>
      <w:r w:rsidRPr="009D433E">
        <w:rPr>
          <w:rFonts w:ascii="Arial" w:eastAsia="Arial" w:hAnsi="Arial" w:cs="Arial"/>
          <w:color w:val="000000"/>
          <w:sz w:val="20"/>
          <w:szCs w:val="20"/>
        </w:rPr>
        <w:t>337), suggesting that it provides more accurate predictions with less bias. In contrast, other models, including the Scheduled Duration, show significant differences from zero (</w:t>
      </w:r>
      <w:r w:rsidRPr="009D433E">
        <w:rPr>
          <w:rFonts w:ascii="Arial" w:eastAsia="Arial" w:hAnsi="Arial" w:cs="Arial"/>
          <w:i/>
          <w:color w:val="000000"/>
          <w:sz w:val="20"/>
          <w:szCs w:val="20"/>
        </w:rPr>
        <w:t xml:space="preserve">p &lt; </w:t>
      </w:r>
      <w:r w:rsidRPr="009D433E">
        <w:rPr>
          <w:rFonts w:ascii="Arial" w:eastAsia="Arial" w:hAnsi="Arial" w:cs="Arial"/>
          <w:color w:val="000000"/>
          <w:sz w:val="20"/>
          <w:szCs w:val="20"/>
        </w:rPr>
        <w:t>0</w:t>
      </w:r>
      <w:r w:rsidRPr="009D433E">
        <w:rPr>
          <w:rFonts w:ascii="Arial" w:eastAsia="Arial" w:hAnsi="Arial" w:cs="Arial"/>
          <w:i/>
          <w:color w:val="000000"/>
          <w:sz w:val="20"/>
          <w:szCs w:val="20"/>
        </w:rPr>
        <w:t>.</w:t>
      </w:r>
      <w:r w:rsidRPr="009D433E">
        <w:rPr>
          <w:rFonts w:ascii="Arial" w:eastAsia="Arial" w:hAnsi="Arial" w:cs="Arial"/>
          <w:color w:val="000000"/>
          <w:sz w:val="20"/>
          <w:szCs w:val="20"/>
        </w:rPr>
        <w:t>05), indicating potential biases in their predictions. When comparing the mean and median residuals, the Neural Network model demonstrates a mean residual close to zero (-0.37 minutes) and a median of -3.69 minutes, further underscoring its superior performance in minimizing prediction errors compared to other models, where the Scheduled Duration shows a larger mean residual of -18.52 minutes.</w:t>
      </w:r>
    </w:p>
    <w:p w14:paraId="67EC8192" w14:textId="77777777" w:rsidR="00240BDA" w:rsidRPr="009D433E" w:rsidRDefault="00240BDA" w:rsidP="009D433E">
      <w:pPr>
        <w:spacing w:after="160" w:line="480" w:lineRule="auto"/>
        <w:ind w:left="0" w:right="0" w:firstLine="0"/>
        <w:jc w:val="left"/>
        <w:rPr>
          <w:rFonts w:ascii="Arial" w:eastAsia="Arial" w:hAnsi="Arial" w:cs="Arial"/>
          <w:color w:val="000000"/>
          <w:sz w:val="20"/>
          <w:szCs w:val="20"/>
        </w:rPr>
      </w:pPr>
    </w:p>
    <w:p w14:paraId="7733B180" w14:textId="77777777" w:rsidR="00240BDA" w:rsidRPr="009D433E" w:rsidRDefault="00000000" w:rsidP="009D433E">
      <w:pPr>
        <w:pStyle w:val="Heading1"/>
        <w:tabs>
          <w:tab w:val="center" w:pos="1203"/>
        </w:tabs>
        <w:spacing w:before="0" w:after="0" w:line="480" w:lineRule="auto"/>
        <w:ind w:left="0" w:right="0" w:firstLine="0"/>
        <w:jc w:val="left"/>
        <w:rPr>
          <w:rFonts w:ascii="Arial" w:eastAsia="Arial" w:hAnsi="Arial" w:cs="Arial"/>
          <w:b/>
          <w:color w:val="000000"/>
          <w:sz w:val="20"/>
          <w:szCs w:val="20"/>
        </w:rPr>
      </w:pPr>
      <w:r w:rsidRPr="009D433E">
        <w:rPr>
          <w:rFonts w:ascii="Arial" w:eastAsia="Arial" w:hAnsi="Arial" w:cs="Arial"/>
          <w:b/>
          <w:color w:val="000000"/>
          <w:sz w:val="20"/>
          <w:szCs w:val="20"/>
        </w:rPr>
        <w:t>4 DISCUSSION</w:t>
      </w:r>
    </w:p>
    <w:p w14:paraId="152D782F"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0C68602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This study presents compelling evidence that machine learning models, particularly Artificial Neural Networks (ANN), can provide more accurate predictions of case time duration than conventional methods. Traditional methods, predominantly reliant on surgeon intuition and historical averages, often result in substantial discrepancies between scheduled and actual surgical durations.</w:t>
      </w:r>
      <w:r w:rsidRPr="009D433E">
        <w:rPr>
          <w:rFonts w:ascii="Arial" w:eastAsia="Arial" w:hAnsi="Arial" w:cs="Arial"/>
          <w:sz w:val="20"/>
          <w:szCs w:val="20"/>
          <w:vertAlign w:val="superscript"/>
        </w:rPr>
        <w:t>9</w:t>
      </w:r>
      <w:r w:rsidRPr="009D433E">
        <w:rPr>
          <w:rFonts w:ascii="Arial" w:eastAsia="Arial" w:hAnsi="Arial" w:cs="Arial"/>
          <w:sz w:val="20"/>
          <w:szCs w:val="20"/>
        </w:rPr>
        <w:t xml:space="preserve"> By leveraging a comprehensive dataset of 17,246 elective surgical procedures, our findings indicate a clear advancement in predictive accuracy that could enhance OR management.</w:t>
      </w:r>
    </w:p>
    <w:p w14:paraId="1B3D2058"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130E8C97" w14:textId="77777777" w:rsidR="00240BDA" w:rsidRPr="009D433E" w:rsidRDefault="00000000" w:rsidP="009D433E">
      <w:pPr>
        <w:spacing w:after="0" w:line="480" w:lineRule="auto"/>
        <w:ind w:left="0" w:right="0" w:firstLine="0"/>
        <w:jc w:val="left"/>
        <w:rPr>
          <w:rFonts w:ascii="Arial" w:eastAsia="Arial" w:hAnsi="Arial" w:cs="Arial"/>
          <w:sz w:val="20"/>
          <w:szCs w:val="20"/>
          <w:vertAlign w:val="superscript"/>
        </w:rPr>
      </w:pPr>
      <w:r w:rsidRPr="009D433E">
        <w:rPr>
          <w:rFonts w:ascii="Arial" w:eastAsia="Arial" w:hAnsi="Arial" w:cs="Arial"/>
          <w:sz w:val="20"/>
          <w:szCs w:val="20"/>
        </w:rPr>
        <w:t xml:space="preserve">The superiority of the ANN model over other conventional regression models and machine learning approaches is noteworthy. The ANN model demonstrated a mean residual close to zero (-0.37 minutes) whereas the scheduled duration showed a larger mean residual of -18.52 minutes, resulting in a more accurate and unbiased case time estimation by over 18 minutes. This discrepancy underscores the limitations of relying on historical averages or personal experience for scheduling, which can lead to </w:t>
      </w:r>
      <w:r w:rsidRPr="009D433E">
        <w:rPr>
          <w:rFonts w:ascii="Arial" w:eastAsia="Arial" w:hAnsi="Arial" w:cs="Arial"/>
          <w:sz w:val="20"/>
          <w:szCs w:val="20"/>
        </w:rPr>
        <w:lastRenderedPageBreak/>
        <w:t>inefficient OR usage and extended patient wait times. Other previous studies have also demonstrated that machine learning models, particularly ANNs can provide superior predictive accuracy, reducing the mean absolute error significantly compared to conventional approaches.</w:t>
      </w:r>
      <w:r w:rsidRPr="009D433E">
        <w:rPr>
          <w:rFonts w:ascii="Arial" w:eastAsia="Arial" w:hAnsi="Arial" w:cs="Arial"/>
          <w:sz w:val="20"/>
          <w:szCs w:val="20"/>
          <w:vertAlign w:val="superscript"/>
        </w:rPr>
        <w:t>10</w:t>
      </w:r>
    </w:p>
    <w:p w14:paraId="30342E4F"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5CE1620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Before the development of ANN models, previous research utilized linear statistical models to evaluate the importance of relevant input variables and predict case time durations.</w:t>
      </w:r>
      <w:r w:rsidRPr="009D433E">
        <w:rPr>
          <w:rFonts w:ascii="Arial" w:eastAsia="Arial" w:hAnsi="Arial" w:cs="Arial"/>
          <w:sz w:val="20"/>
          <w:szCs w:val="20"/>
          <w:vertAlign w:val="superscript"/>
        </w:rPr>
        <w:t>11</w:t>
      </w:r>
      <w:r w:rsidRPr="009D433E">
        <w:rPr>
          <w:rFonts w:ascii="Arial" w:eastAsia="Arial" w:hAnsi="Arial" w:cs="Arial"/>
          <w:sz w:val="20"/>
          <w:szCs w:val="20"/>
        </w:rPr>
        <w:t xml:space="preserve"> Patient and clinical characteristics were the most utilized predictors of surgery duration, such as the algorithms developed to predict the duration of laparoscopic cholecystectomies.</w:t>
      </w:r>
      <w:r w:rsidRPr="009D433E">
        <w:rPr>
          <w:rFonts w:ascii="Arial" w:eastAsia="Arial" w:hAnsi="Arial" w:cs="Arial"/>
          <w:sz w:val="20"/>
          <w:szCs w:val="20"/>
          <w:vertAlign w:val="superscript"/>
        </w:rPr>
        <w:t>12</w:t>
      </w:r>
      <w:r w:rsidRPr="009D433E">
        <w:rPr>
          <w:rFonts w:ascii="Arial" w:eastAsia="Arial" w:hAnsi="Arial" w:cs="Arial"/>
          <w:sz w:val="20"/>
          <w:szCs w:val="20"/>
        </w:rPr>
        <w:t xml:space="preserve"> However, one important disadvantage with this strategy is the inability of these type of models to handle numerous input variables. Studies have found that consideration of temporal factors like surgical setting, rank of case, day, week or month of surgery should be considered to improve prediction.</w:t>
      </w:r>
      <w:r w:rsidRPr="009D433E">
        <w:rPr>
          <w:rFonts w:ascii="Arial" w:eastAsia="Arial" w:hAnsi="Arial" w:cs="Arial"/>
          <w:sz w:val="20"/>
          <w:szCs w:val="20"/>
          <w:vertAlign w:val="superscript"/>
        </w:rPr>
        <w:t>13,14</w:t>
      </w:r>
    </w:p>
    <w:p w14:paraId="4D7B1590"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05F71FC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Machine learning algorithms leverage vast amounts of data and complex variables that encompass patient demographics, case complexity, and provider experience, enabling a more nuanced understanding of predictive factors.</w:t>
      </w:r>
      <w:r w:rsidRPr="009D433E">
        <w:rPr>
          <w:rFonts w:ascii="Arial" w:eastAsia="Arial" w:hAnsi="Arial" w:cs="Arial"/>
          <w:sz w:val="20"/>
          <w:szCs w:val="20"/>
          <w:vertAlign w:val="superscript"/>
        </w:rPr>
        <w:t>15</w:t>
      </w:r>
      <w:r w:rsidRPr="009D433E">
        <w:rPr>
          <w:rFonts w:ascii="Arial" w:eastAsia="Arial" w:hAnsi="Arial" w:cs="Arial"/>
          <w:sz w:val="20"/>
          <w:szCs w:val="20"/>
        </w:rPr>
        <w:t xml:space="preserve"> One of the most significant implications of our findings is the reduction of subjective bias associated with provider-based estimates. The ANN model’s mean residual was close to zero, indicating that its predictions were unbiased and reliable. This not only highlights the potential for improved accuracy but also the elimination of biases inherent in human judgment.</w:t>
      </w:r>
      <w:r w:rsidRPr="009D433E">
        <w:rPr>
          <w:rFonts w:ascii="Arial" w:eastAsia="Arial" w:hAnsi="Arial" w:cs="Arial"/>
          <w:sz w:val="20"/>
          <w:szCs w:val="20"/>
          <w:vertAlign w:val="superscript"/>
        </w:rPr>
        <w:t>16</w:t>
      </w:r>
      <w:r w:rsidRPr="009D433E">
        <w:rPr>
          <w:rFonts w:ascii="Arial" w:eastAsia="Arial" w:hAnsi="Arial" w:cs="Arial"/>
          <w:sz w:val="20"/>
          <w:szCs w:val="20"/>
        </w:rPr>
        <w:t xml:space="preserve"> This suggests that integrating machine learning into surgical scheduling could mitigate the variability inherent in surgeon or staff estimations. As surgical procedures become increasingly complex, employing data-driven models like the ANN could enhance the precision of time predictions, ultimately leading to better OR efficiency and patient throughput.</w:t>
      </w:r>
      <w:r w:rsidRPr="009D433E">
        <w:rPr>
          <w:rFonts w:ascii="Arial" w:eastAsia="Arial" w:hAnsi="Arial" w:cs="Arial"/>
          <w:sz w:val="20"/>
          <w:szCs w:val="20"/>
          <w:vertAlign w:val="superscript"/>
        </w:rPr>
        <w:t>17</w:t>
      </w:r>
    </w:p>
    <w:p w14:paraId="748B4020"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1D281139"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There are some limitations that should be acknowledged in this study. First, the study’s reliance on retrospective data from a single academic institution may limit the generalizability of the results. Variability in surgical practices, patient populations, and institutional resources could impact the applicability of the model to other settings.</w:t>
      </w:r>
      <w:r w:rsidRPr="009D433E">
        <w:rPr>
          <w:rFonts w:ascii="Arial" w:eastAsia="Arial" w:hAnsi="Arial" w:cs="Arial"/>
          <w:sz w:val="20"/>
          <w:szCs w:val="20"/>
          <w:vertAlign w:val="superscript"/>
        </w:rPr>
        <w:t>18</w:t>
      </w:r>
      <w:r w:rsidRPr="009D433E">
        <w:rPr>
          <w:rFonts w:ascii="Arial" w:eastAsia="Arial" w:hAnsi="Arial" w:cs="Arial"/>
          <w:sz w:val="20"/>
          <w:szCs w:val="20"/>
        </w:rPr>
        <w:t xml:space="preserve"> Furthermore, the algorithm’s performance could be influenced by the quality of the input data, including missing values or inaccuracies within electronic medical records. Future studies </w:t>
      </w:r>
      <w:r w:rsidRPr="009D433E">
        <w:rPr>
          <w:rFonts w:ascii="Arial" w:eastAsia="Arial" w:hAnsi="Arial" w:cs="Arial"/>
          <w:sz w:val="20"/>
          <w:szCs w:val="20"/>
        </w:rPr>
        <w:lastRenderedPageBreak/>
        <w:t>should explore multi-center data validation to assess the robustness of machine learning models across diverse healthcare environments.</w:t>
      </w:r>
      <w:r w:rsidRPr="009D433E">
        <w:rPr>
          <w:rFonts w:ascii="Arial" w:eastAsia="Arial" w:hAnsi="Arial" w:cs="Arial"/>
          <w:sz w:val="20"/>
          <w:szCs w:val="20"/>
          <w:vertAlign w:val="superscript"/>
        </w:rPr>
        <w:t xml:space="preserve">19 </w:t>
      </w:r>
      <w:r w:rsidRPr="009D433E">
        <w:rPr>
          <w:rFonts w:ascii="Arial" w:eastAsia="Arial" w:hAnsi="Arial" w:cs="Arial"/>
          <w:sz w:val="20"/>
          <w:szCs w:val="20"/>
        </w:rPr>
        <w:t>Additionally, while machine learning models can improve prediction accuracy, they do not account for real-time intraoperative variables, such as unexpected complications or variations in surgical techniques. These factors can significantly influence case durations and may not be captured in preoperative data.</w:t>
      </w:r>
      <w:r w:rsidRPr="009D433E">
        <w:rPr>
          <w:rFonts w:ascii="Arial" w:eastAsia="Arial" w:hAnsi="Arial" w:cs="Arial"/>
          <w:sz w:val="20"/>
          <w:szCs w:val="20"/>
          <w:vertAlign w:val="superscript"/>
        </w:rPr>
        <w:t>20</w:t>
      </w:r>
      <w:r w:rsidRPr="009D433E">
        <w:rPr>
          <w:rFonts w:ascii="Arial" w:eastAsia="Arial" w:hAnsi="Arial" w:cs="Arial"/>
          <w:sz w:val="20"/>
          <w:szCs w:val="20"/>
        </w:rPr>
        <w:t xml:space="preserve"> Developing adaptive models that can incorporate real-time data could further enhance predictive capabilities and operational efficiency. </w:t>
      </w:r>
    </w:p>
    <w:p w14:paraId="25298C74"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45FE025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Clinically, the implications of implementing machine learning algorithms are profound. Improved accuracy in predicting surgical case time allows for better scheduling, optimizing the use of surgical suites and personnel.</w:t>
      </w:r>
      <w:r w:rsidRPr="009D433E">
        <w:rPr>
          <w:rFonts w:ascii="Arial" w:eastAsia="Arial" w:hAnsi="Arial" w:cs="Arial"/>
          <w:sz w:val="20"/>
          <w:szCs w:val="20"/>
          <w:vertAlign w:val="superscript"/>
        </w:rPr>
        <w:t xml:space="preserve">21 </w:t>
      </w:r>
      <w:r w:rsidRPr="009D433E">
        <w:rPr>
          <w:rFonts w:ascii="Arial" w:eastAsia="Arial" w:hAnsi="Arial" w:cs="Arial"/>
          <w:sz w:val="20"/>
          <w:szCs w:val="20"/>
        </w:rPr>
        <w:t>This could lead to reduced costs and enhanced patient satisfaction due to reduced cancellations and more efficient care delivery.</w:t>
      </w:r>
      <w:r w:rsidRPr="009D433E">
        <w:rPr>
          <w:rFonts w:ascii="Arial" w:eastAsia="Arial" w:hAnsi="Arial" w:cs="Arial"/>
          <w:sz w:val="20"/>
          <w:szCs w:val="20"/>
          <w:vertAlign w:val="superscript"/>
        </w:rPr>
        <w:t>22</w:t>
      </w:r>
      <w:r w:rsidRPr="009D433E">
        <w:rPr>
          <w:rFonts w:ascii="Arial" w:eastAsia="Arial" w:hAnsi="Arial" w:cs="Arial"/>
          <w:sz w:val="20"/>
          <w:szCs w:val="20"/>
        </w:rPr>
        <w:t xml:space="preserve"> Moreover, machine learning could facilitate the identification of cases at risk of extended durations, allowing for preemptive adjustments in scheduling and resource allocation. While this study focused on elective general surgical procedures, the framework developed here could be adapted to other surgical specialties, potentially leading to widespread improvements across the healthcare system. </w:t>
      </w:r>
    </w:p>
    <w:p w14:paraId="3CAC0F3B"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2FD1258C"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059A40E8"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5 CONCLUSIONS</w:t>
      </w:r>
    </w:p>
    <w:p w14:paraId="09B8BDFB" w14:textId="77777777" w:rsidR="00240BDA" w:rsidRPr="009D433E" w:rsidRDefault="00240BDA" w:rsidP="009D433E">
      <w:pPr>
        <w:spacing w:after="0" w:line="480" w:lineRule="auto"/>
        <w:ind w:left="0" w:right="0" w:firstLine="0"/>
        <w:jc w:val="left"/>
        <w:rPr>
          <w:rFonts w:ascii="Arial" w:eastAsia="Arial" w:hAnsi="Arial" w:cs="Arial"/>
          <w:b/>
          <w:sz w:val="20"/>
          <w:szCs w:val="20"/>
          <w:highlight w:val="yellow"/>
        </w:rPr>
      </w:pPr>
    </w:p>
    <w:p w14:paraId="0F5CF46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In conclusion, our study demonstrates that machine learning, specifically the ANN model for predicting surgical case time duration, provides a significant advantage in predicting surgical case durations compared to traditional estimation methods. By minimizing bias and improving accuracy, these advanced predictive models can optimize OR scheduling, potentially leading to more efficient use of healthcare resources. Continued exploration of this technology will be crucial in further refining surgical processes and improving overall patient outcomes. The next stage of research will explore whether integration of these prediction tools in the EMR can provide significant cost savings and enhance patient care by reducing case cancellations.</w:t>
      </w:r>
    </w:p>
    <w:p w14:paraId="7C19631E"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74FC6337" w14:textId="77777777" w:rsidR="00240BDA" w:rsidRPr="009D433E" w:rsidRDefault="00000000" w:rsidP="009D433E">
      <w:pPr>
        <w:spacing w:after="160" w:line="480" w:lineRule="auto"/>
        <w:ind w:left="0" w:right="0" w:firstLine="0"/>
        <w:jc w:val="left"/>
        <w:rPr>
          <w:rFonts w:ascii="Arial" w:eastAsia="Arial" w:hAnsi="Arial" w:cs="Arial"/>
          <w:b/>
          <w:color w:val="000000"/>
          <w:sz w:val="20"/>
          <w:szCs w:val="20"/>
        </w:rPr>
      </w:pPr>
      <w:r w:rsidRPr="009D433E">
        <w:rPr>
          <w:rFonts w:ascii="Arial" w:hAnsi="Arial" w:cs="Arial"/>
          <w:sz w:val="20"/>
          <w:szCs w:val="20"/>
        </w:rPr>
        <w:lastRenderedPageBreak/>
        <w:br w:type="page"/>
      </w:r>
    </w:p>
    <w:p w14:paraId="117735C9" w14:textId="77777777" w:rsidR="00240BDA" w:rsidRPr="009D433E" w:rsidRDefault="00000000" w:rsidP="009D433E">
      <w:pPr>
        <w:pStyle w:val="Heading1"/>
        <w:spacing w:before="0" w:after="0" w:line="480" w:lineRule="auto"/>
        <w:ind w:left="0" w:right="0" w:firstLine="0"/>
        <w:jc w:val="left"/>
        <w:rPr>
          <w:rFonts w:ascii="Arial" w:eastAsia="Arial" w:hAnsi="Arial" w:cs="Arial"/>
          <w:b/>
          <w:color w:val="000000"/>
          <w:sz w:val="20"/>
          <w:szCs w:val="20"/>
        </w:rPr>
      </w:pPr>
      <w:r w:rsidRPr="009D433E">
        <w:rPr>
          <w:rFonts w:ascii="Arial" w:eastAsia="Arial" w:hAnsi="Arial" w:cs="Arial"/>
          <w:b/>
          <w:color w:val="000000"/>
          <w:sz w:val="20"/>
          <w:szCs w:val="20"/>
        </w:rPr>
        <w:lastRenderedPageBreak/>
        <w:t>REFERENCES</w:t>
      </w:r>
    </w:p>
    <w:p w14:paraId="25571CCA"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19F830C6" w14:textId="77777777" w:rsidR="00240BDA" w:rsidRPr="009D433E" w:rsidRDefault="00000000" w:rsidP="009D433E">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 xml:space="preserve">Rozario N, Rozario D. Can machine learning optimize the efficiency of the operating room in the era of COVID-19? </w:t>
      </w:r>
      <w:r w:rsidRPr="009D433E">
        <w:rPr>
          <w:rFonts w:ascii="Arial" w:eastAsia="Arial" w:hAnsi="Arial" w:cs="Arial"/>
          <w:i/>
          <w:sz w:val="20"/>
          <w:szCs w:val="20"/>
        </w:rPr>
        <w:t>Canadian Journal of Surgery</w:t>
      </w:r>
      <w:r w:rsidRPr="009D433E">
        <w:rPr>
          <w:rFonts w:ascii="Arial" w:eastAsia="Arial" w:hAnsi="Arial" w:cs="Arial"/>
          <w:sz w:val="20"/>
          <w:szCs w:val="20"/>
        </w:rPr>
        <w:t>. 2020; 63(6):E527–E529.</w:t>
      </w:r>
    </w:p>
    <w:p w14:paraId="6173E907" w14:textId="77777777" w:rsidR="00240BDA" w:rsidRPr="009D433E" w:rsidRDefault="00000000" w:rsidP="009D433E">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 xml:space="preserve">Bartek MA, Saxena RC, Solomon S, et al. Improving Operating Room Efficiency: Machine Learning Approach to Predict Case-Time Duration. </w:t>
      </w:r>
      <w:r w:rsidRPr="009D433E">
        <w:rPr>
          <w:rFonts w:ascii="Arial" w:eastAsia="Arial" w:hAnsi="Arial" w:cs="Arial"/>
          <w:i/>
          <w:sz w:val="20"/>
          <w:szCs w:val="20"/>
        </w:rPr>
        <w:t>Journal of the American College of Surgeons</w:t>
      </w:r>
      <w:r w:rsidRPr="009D433E">
        <w:rPr>
          <w:rFonts w:ascii="Arial" w:eastAsia="Arial" w:hAnsi="Arial" w:cs="Arial"/>
          <w:sz w:val="20"/>
          <w:szCs w:val="20"/>
        </w:rPr>
        <w:t>. 2019; 229(4):346–354e3.</w:t>
      </w:r>
    </w:p>
    <w:p w14:paraId="36BFAE39" w14:textId="77777777" w:rsidR="00240BDA" w:rsidRPr="009D433E" w:rsidRDefault="00000000" w:rsidP="009D433E">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 xml:space="preserve">Huang CC, Lai J, Cho DY, Yu J. </w:t>
      </w:r>
      <w:r w:rsidRPr="009D433E">
        <w:rPr>
          <w:rFonts w:ascii="Arial" w:eastAsia="Arial" w:hAnsi="Arial" w:cs="Arial"/>
          <w:i/>
          <w:sz w:val="20"/>
          <w:szCs w:val="20"/>
        </w:rPr>
        <w:t>A Machine Learning Study to Improve Surgical Case Duration Prediction</w:t>
      </w:r>
      <w:r w:rsidRPr="009D433E">
        <w:rPr>
          <w:rFonts w:ascii="Arial" w:eastAsia="Arial" w:hAnsi="Arial" w:cs="Arial"/>
          <w:sz w:val="20"/>
          <w:szCs w:val="20"/>
        </w:rPr>
        <w:t>. June 12, 2020.</w:t>
      </w:r>
    </w:p>
    <w:p w14:paraId="728BA422" w14:textId="77777777" w:rsidR="00240BDA" w:rsidRPr="009D433E" w:rsidRDefault="00000000" w:rsidP="009D433E">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 xml:space="preserve">Martinez O, Martinez C, Parra CA, Rugeles S, Suarez DR. Machine learning for surgical time prediction. </w:t>
      </w:r>
      <w:r w:rsidRPr="009D433E">
        <w:rPr>
          <w:rFonts w:ascii="Arial" w:eastAsia="Arial" w:hAnsi="Arial" w:cs="Arial"/>
          <w:i/>
          <w:sz w:val="20"/>
          <w:szCs w:val="20"/>
        </w:rPr>
        <w:t>Computer Methods and Programs in Biomedicine</w:t>
      </w:r>
      <w:r w:rsidRPr="009D433E">
        <w:rPr>
          <w:rFonts w:ascii="Arial" w:eastAsia="Arial" w:hAnsi="Arial" w:cs="Arial"/>
          <w:sz w:val="20"/>
          <w:szCs w:val="20"/>
        </w:rPr>
        <w:t>. 2021; 208():106220.</w:t>
      </w:r>
    </w:p>
    <w:p w14:paraId="7224ADFA" w14:textId="77777777" w:rsidR="00240BDA" w:rsidRPr="009D433E" w:rsidRDefault="00000000" w:rsidP="009D433E">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 xml:space="preserve">Zhao B, Waterman RS, Urman RD, Gabriel RA. A Machine Learning Approach to Predicting Case Duration for Robot-Assisted Surgery. </w:t>
      </w:r>
      <w:r w:rsidRPr="009D433E">
        <w:rPr>
          <w:rFonts w:ascii="Arial" w:eastAsia="Arial" w:hAnsi="Arial" w:cs="Arial"/>
          <w:i/>
          <w:sz w:val="20"/>
          <w:szCs w:val="20"/>
        </w:rPr>
        <w:t>Journal of Medical Systems</w:t>
      </w:r>
      <w:r w:rsidRPr="009D433E">
        <w:rPr>
          <w:rFonts w:ascii="Arial" w:eastAsia="Arial" w:hAnsi="Arial" w:cs="Arial"/>
          <w:sz w:val="20"/>
          <w:szCs w:val="20"/>
        </w:rPr>
        <w:t>. 2019; 43(2):32.</w:t>
      </w:r>
    </w:p>
    <w:p w14:paraId="043332CE" w14:textId="77777777" w:rsidR="00240BDA" w:rsidRPr="009D433E" w:rsidRDefault="00000000" w:rsidP="009D433E">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 xml:space="preserve">Jiao Y, Sharma A, Ben abdallah A, Maddox TM, Kannampallil T. Probabilistic forecasting of surgical case duration using machine learning: model development and validation. </w:t>
      </w:r>
      <w:r w:rsidRPr="009D433E">
        <w:rPr>
          <w:rFonts w:ascii="Arial" w:eastAsia="Arial" w:hAnsi="Arial" w:cs="Arial"/>
          <w:i/>
          <w:sz w:val="20"/>
          <w:szCs w:val="20"/>
        </w:rPr>
        <w:t>Journal of the American Medical Informatics Association</w:t>
      </w:r>
      <w:r w:rsidRPr="009D433E">
        <w:rPr>
          <w:rFonts w:ascii="Arial" w:eastAsia="Arial" w:hAnsi="Arial" w:cs="Arial"/>
          <w:sz w:val="20"/>
          <w:szCs w:val="20"/>
        </w:rPr>
        <w:t>. 2020; 27(12):1885–1893.</w:t>
      </w:r>
    </w:p>
    <w:p w14:paraId="3B30BA5D" w14:textId="77777777" w:rsidR="00240BDA" w:rsidRPr="009D433E" w:rsidRDefault="00000000" w:rsidP="009D433E">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Strömblad CT, Baxter-King RG, Meisami A, et al. Effect of a Predictive Model on Planned Surgical Duration Accuracy, Patient Wait Time, and Use of Presurgical Resources: A Randomized Clinical Trial. </w:t>
      </w:r>
      <w:r w:rsidRPr="009D433E">
        <w:rPr>
          <w:rFonts w:ascii="Arial" w:eastAsia="Arial" w:hAnsi="Arial" w:cs="Arial"/>
          <w:i/>
          <w:sz w:val="20"/>
          <w:szCs w:val="20"/>
        </w:rPr>
        <w:t>JAMA Surg.</w:t>
      </w:r>
      <w:r w:rsidRPr="009D433E">
        <w:rPr>
          <w:rFonts w:ascii="Arial" w:eastAsia="Arial" w:hAnsi="Arial" w:cs="Arial"/>
          <w:sz w:val="20"/>
          <w:szCs w:val="20"/>
        </w:rPr>
        <w:t xml:space="preserve"> 2021;156(4):315–321. </w:t>
      </w:r>
    </w:p>
    <w:p w14:paraId="576A5E19" w14:textId="77777777" w:rsidR="00240BDA" w:rsidRPr="009D433E" w:rsidRDefault="00000000" w:rsidP="009D433E">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 xml:space="preserve">Collins GS, Moons KGM, Dhiman P, et al. TRIPOD+AI statement: updated guidance for reporting clinical prediction models that use regression or machine learning methods. </w:t>
      </w:r>
      <w:r w:rsidRPr="009D433E">
        <w:rPr>
          <w:rFonts w:ascii="Arial" w:eastAsia="Arial" w:hAnsi="Arial" w:cs="Arial"/>
          <w:i/>
          <w:sz w:val="20"/>
          <w:szCs w:val="20"/>
        </w:rPr>
        <w:t>BMJ</w:t>
      </w:r>
      <w:r w:rsidRPr="009D433E">
        <w:rPr>
          <w:rFonts w:ascii="Arial" w:eastAsia="Arial" w:hAnsi="Arial" w:cs="Arial"/>
          <w:sz w:val="20"/>
          <w:szCs w:val="20"/>
        </w:rPr>
        <w:t>. 2024():e078378</w:t>
      </w:r>
    </w:p>
    <w:p w14:paraId="26A8B688" w14:textId="77777777" w:rsidR="00240BDA" w:rsidRPr="009D433E" w:rsidRDefault="00000000" w:rsidP="009D433E">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 xml:space="preserve">Alotaibi FA, Aljuaid MM. A Comparison of Surgeon Estimated Times and Actual Operative Times in Pediatric Dental Rehabilitation under General Anesthesia. A Retrospective Study. J Clin Med. 2023 Jul 5;12(13):4493. </w:t>
      </w:r>
    </w:p>
    <w:p w14:paraId="316F43E4" w14:textId="77777777" w:rsidR="00240BDA" w:rsidRPr="009D433E" w:rsidRDefault="00000000" w:rsidP="009D433E">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 xml:space="preserve">Smith, A. J., et al. (2021). Predicting surgical case durations using machine learning: A systematic review. </w:t>
      </w:r>
      <w:r w:rsidRPr="009D433E">
        <w:rPr>
          <w:rFonts w:ascii="Arial" w:eastAsia="Arial" w:hAnsi="Arial" w:cs="Arial"/>
          <w:i/>
          <w:sz w:val="20"/>
          <w:szCs w:val="20"/>
        </w:rPr>
        <w:t>Surgical Endoscopy</w:t>
      </w:r>
      <w:r w:rsidRPr="009D433E">
        <w:rPr>
          <w:rFonts w:ascii="Arial" w:eastAsia="Arial" w:hAnsi="Arial" w:cs="Arial"/>
          <w:sz w:val="20"/>
          <w:szCs w:val="20"/>
        </w:rPr>
        <w:t>, 35(8), 4482-4491</w:t>
      </w:r>
    </w:p>
    <w:p w14:paraId="148C5C6B" w14:textId="77777777" w:rsidR="00240BDA" w:rsidRPr="009D433E" w:rsidRDefault="00000000" w:rsidP="009D433E">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lastRenderedPageBreak/>
        <w:t>Eijkemans MJ, Van Houdenhoven M, Nguyen T, Boersma E, Steyerberg EW, Kazemier G. (2010) Predicting the unpredictable: A new prediction model for operating room times using individual characteristics and the surgeon’s estimate. Anesthesiology, 112(1):41-49.</w:t>
      </w:r>
    </w:p>
    <w:p w14:paraId="67C23F7F" w14:textId="77777777" w:rsidR="00240BDA" w:rsidRPr="009D433E" w:rsidRDefault="00000000" w:rsidP="009D433E">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Schneider A,  Wilhelm D,  Schneider MF,  Schuster T,  Kriner M,  Leuxner C,  Can S,  Fiolka A,  Spanfellner B,  Sitou W, Feussner H. (2011) Laparoscopic cholecystectomy – a standardized routine laparoscopic procedure: is it possible to predict the duration of an operation? Journal of Healthcare Engineering. 2(2): 287-298.</w:t>
      </w:r>
    </w:p>
    <w:p w14:paraId="220AE80B" w14:textId="77777777" w:rsidR="00240BDA" w:rsidRPr="009D433E" w:rsidRDefault="00000000" w:rsidP="009D433E">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Wang J, Cabrera J, Tsui KL, Guo H, Bakker M, Kostis JB. (2020) Clinical and nonclinical effects on operative duration: evidence from a database on thoracic surgery. Journal of Healthcare Engineering. ID 3582796, 8 pages.</w:t>
      </w:r>
    </w:p>
    <w:p w14:paraId="1774BFF8" w14:textId="77777777" w:rsidR="00240BDA" w:rsidRPr="009D433E" w:rsidRDefault="00000000" w:rsidP="009D433E">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Kayıs E,  Khaniyev TT, Suermondt J, Sylvester K. (2015) A robust estimation model for surgery durations with temporal, operational, and surgery team effects. Health Care Management Sciences. 18:222-233.</w:t>
      </w:r>
    </w:p>
    <w:p w14:paraId="74F55BFE" w14:textId="77777777" w:rsidR="00240BDA" w:rsidRPr="009D433E" w:rsidRDefault="00000000" w:rsidP="009D433E">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Zain Z, Almadhoun MKIK, Alsadoun L, Bokhari SFH. Leveraging Artificial Intelligence and Machine Learning to Optimize Enhanced Recovery After Surgery (ERAS) Protocols. Cureus. 2024 Mar 21;16(3)</w:t>
      </w:r>
    </w:p>
    <w:p w14:paraId="03D70362" w14:textId="77777777" w:rsidR="00240BDA" w:rsidRPr="009D433E" w:rsidRDefault="00000000" w:rsidP="009D433E">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Stuart Geman, Elie Bienenstock, René Doursat; Neural Networks and the Bias/Variance Dilemma. </w:t>
      </w:r>
      <w:r w:rsidRPr="009D433E">
        <w:rPr>
          <w:rFonts w:ascii="Arial" w:eastAsia="Arial" w:hAnsi="Arial" w:cs="Arial"/>
          <w:i/>
          <w:sz w:val="20"/>
          <w:szCs w:val="20"/>
        </w:rPr>
        <w:t>Neural Comput</w:t>
      </w:r>
      <w:r w:rsidRPr="009D433E">
        <w:rPr>
          <w:rFonts w:ascii="Arial" w:eastAsia="Arial" w:hAnsi="Arial" w:cs="Arial"/>
          <w:sz w:val="20"/>
          <w:szCs w:val="20"/>
        </w:rPr>
        <w:t xml:space="preserve"> 1992; 4 (1): 1–58. </w:t>
      </w:r>
    </w:p>
    <w:p w14:paraId="6AA96D7D" w14:textId="77777777" w:rsidR="00240BDA" w:rsidRPr="009D433E" w:rsidRDefault="00000000" w:rsidP="009D433E">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Amin A, Cardoso SA, Suyambu J, Abdus Saboor H, Cardoso RP, Husnain A, Isaac NV, Backing H, Mehmood D, Mehmood M, Maslamani ANJ. Future of Artificial Intelligence in Surgery: A Narrative Review. Cureus. 2024 Jan 4;16(1):e51631.</w:t>
      </w:r>
    </w:p>
    <w:p w14:paraId="00DA38AB" w14:textId="77777777" w:rsidR="00240BDA" w:rsidRPr="009D433E" w:rsidRDefault="00000000" w:rsidP="009D433E">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Kelly, C.J., Karthikesalingam, A., Suleyman, M. </w:t>
      </w:r>
      <w:r w:rsidRPr="009D433E">
        <w:rPr>
          <w:rFonts w:ascii="Arial" w:eastAsia="Arial" w:hAnsi="Arial" w:cs="Arial"/>
          <w:i/>
          <w:sz w:val="20"/>
          <w:szCs w:val="20"/>
        </w:rPr>
        <w:t>et al.</w:t>
      </w:r>
      <w:r w:rsidRPr="009D433E">
        <w:rPr>
          <w:rFonts w:ascii="Arial" w:eastAsia="Arial" w:hAnsi="Arial" w:cs="Arial"/>
          <w:sz w:val="20"/>
          <w:szCs w:val="20"/>
        </w:rPr>
        <w:t> Key challenges for delivering clinical impact with artificial intelligence. </w:t>
      </w:r>
      <w:r w:rsidRPr="009D433E">
        <w:rPr>
          <w:rFonts w:ascii="Arial" w:eastAsia="Arial" w:hAnsi="Arial" w:cs="Arial"/>
          <w:i/>
          <w:sz w:val="20"/>
          <w:szCs w:val="20"/>
        </w:rPr>
        <w:t>BMC Med</w:t>
      </w:r>
      <w:r w:rsidRPr="009D433E">
        <w:rPr>
          <w:rFonts w:ascii="Arial" w:eastAsia="Arial" w:hAnsi="Arial" w:cs="Arial"/>
          <w:sz w:val="20"/>
          <w:szCs w:val="20"/>
        </w:rPr>
        <w:t> </w:t>
      </w:r>
      <w:r w:rsidRPr="009D433E">
        <w:rPr>
          <w:rFonts w:ascii="Arial" w:eastAsia="Arial" w:hAnsi="Arial" w:cs="Arial"/>
          <w:b/>
          <w:sz w:val="20"/>
          <w:szCs w:val="20"/>
        </w:rPr>
        <w:t>17</w:t>
      </w:r>
      <w:r w:rsidRPr="009D433E">
        <w:rPr>
          <w:rFonts w:ascii="Arial" w:eastAsia="Arial" w:hAnsi="Arial" w:cs="Arial"/>
          <w:sz w:val="20"/>
          <w:szCs w:val="20"/>
        </w:rPr>
        <w:t xml:space="preserve">, 195 (2019). </w:t>
      </w:r>
    </w:p>
    <w:p w14:paraId="4EBCACF2" w14:textId="77777777" w:rsidR="00240BDA" w:rsidRPr="009D433E" w:rsidRDefault="00000000" w:rsidP="009D433E">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 xml:space="preserve">Gupta, H., et al. (2023). Machine learning in surgery: Challenges and opportunities. </w:t>
      </w:r>
      <w:r w:rsidRPr="009D433E">
        <w:rPr>
          <w:rFonts w:ascii="Arial" w:eastAsia="Arial" w:hAnsi="Arial" w:cs="Arial"/>
          <w:i/>
          <w:sz w:val="20"/>
          <w:szCs w:val="20"/>
        </w:rPr>
        <w:t>Surgical Innovation</w:t>
      </w:r>
      <w:r w:rsidRPr="009D433E">
        <w:rPr>
          <w:rFonts w:ascii="Arial" w:eastAsia="Arial" w:hAnsi="Arial" w:cs="Arial"/>
          <w:sz w:val="20"/>
          <w:szCs w:val="20"/>
        </w:rPr>
        <w:t>, 30(2), 123-131.</w:t>
      </w:r>
    </w:p>
    <w:p w14:paraId="37439BEE" w14:textId="77777777" w:rsidR="00240BDA" w:rsidRPr="009D433E" w:rsidRDefault="00000000" w:rsidP="009D433E">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Jiao Y, Xue B, Lu C, Avidan MS, Kannampallil T. Continuous real-time prediction of surgical case duration using a modular artificial neural network. Br J Anaesth. 2022 May;128(5):829-837.</w:t>
      </w:r>
    </w:p>
    <w:p w14:paraId="37C1BA80" w14:textId="77777777" w:rsidR="00240BDA" w:rsidRPr="009D433E" w:rsidRDefault="00000000" w:rsidP="009D433E">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 xml:space="preserve">Stucky, C., et al (2024). Surgical control time estimation variability: Implications for medical systems and the future integration of AI and ML models, </w:t>
      </w:r>
      <w:r w:rsidRPr="009D433E">
        <w:rPr>
          <w:rFonts w:ascii="Arial" w:eastAsia="Arial" w:hAnsi="Arial" w:cs="Arial"/>
          <w:i/>
          <w:sz w:val="20"/>
          <w:szCs w:val="20"/>
        </w:rPr>
        <w:t>Perioperative Care and Operating Room Management</w:t>
      </w:r>
      <w:r w:rsidRPr="009D433E">
        <w:rPr>
          <w:rFonts w:ascii="Arial" w:eastAsia="Arial" w:hAnsi="Arial" w:cs="Arial"/>
          <w:sz w:val="20"/>
          <w:szCs w:val="20"/>
        </w:rPr>
        <w:t xml:space="preserve">, 37. </w:t>
      </w:r>
    </w:p>
    <w:p w14:paraId="1E1C8D74" w14:textId="77777777" w:rsidR="00240BDA" w:rsidRPr="009D433E" w:rsidRDefault="00000000" w:rsidP="009D433E">
      <w:pPr>
        <w:numPr>
          <w:ilvl w:val="0"/>
          <w:numId w:val="1"/>
        </w:numPr>
        <w:spacing w:line="480" w:lineRule="auto"/>
        <w:ind w:left="0" w:right="0" w:hanging="416"/>
        <w:jc w:val="left"/>
        <w:rPr>
          <w:rFonts w:ascii="Arial" w:eastAsia="Arial" w:hAnsi="Arial" w:cs="Arial"/>
          <w:sz w:val="20"/>
          <w:szCs w:val="20"/>
        </w:rPr>
      </w:pPr>
      <w:r w:rsidRPr="009D433E">
        <w:rPr>
          <w:rFonts w:ascii="Arial" w:eastAsia="Arial" w:hAnsi="Arial" w:cs="Arial"/>
          <w:sz w:val="20"/>
          <w:szCs w:val="20"/>
        </w:rPr>
        <w:lastRenderedPageBreak/>
        <w:t xml:space="preserve">Lau, H., et al (2010). Retrospective analysis of surgery postponed or cancelled in the operating room. </w:t>
      </w:r>
      <w:r w:rsidRPr="009D433E">
        <w:rPr>
          <w:rFonts w:ascii="Arial" w:eastAsia="Arial" w:hAnsi="Arial" w:cs="Arial"/>
          <w:i/>
          <w:sz w:val="20"/>
          <w:szCs w:val="20"/>
        </w:rPr>
        <w:t>Journal of Clinical Anesthesia</w:t>
      </w:r>
      <w:r w:rsidRPr="009D433E">
        <w:rPr>
          <w:rFonts w:ascii="Arial" w:eastAsia="Arial" w:hAnsi="Arial" w:cs="Arial"/>
          <w:sz w:val="20"/>
          <w:szCs w:val="20"/>
        </w:rPr>
        <w:t>, 22(4):237-40.</w:t>
      </w:r>
      <w:r w:rsidRPr="009D433E">
        <w:rPr>
          <w:rFonts w:ascii="Arial" w:hAnsi="Arial" w:cs="Arial"/>
          <w:sz w:val="20"/>
          <w:szCs w:val="20"/>
        </w:rPr>
        <w:br w:type="page"/>
      </w:r>
    </w:p>
    <w:p w14:paraId="486B6385" w14:textId="77777777" w:rsidR="00240BDA" w:rsidRPr="009D433E" w:rsidRDefault="00000000" w:rsidP="009D433E">
      <w:pPr>
        <w:pStyle w:val="Heading1"/>
        <w:tabs>
          <w:tab w:val="center" w:pos="2023"/>
        </w:tabs>
        <w:spacing w:before="0" w:after="0" w:line="480" w:lineRule="auto"/>
        <w:ind w:left="0" w:right="0" w:firstLine="0"/>
        <w:jc w:val="left"/>
        <w:rPr>
          <w:rFonts w:ascii="Arial" w:eastAsia="Arial" w:hAnsi="Arial" w:cs="Arial"/>
          <w:b/>
          <w:color w:val="000000"/>
          <w:sz w:val="20"/>
          <w:szCs w:val="20"/>
        </w:rPr>
      </w:pPr>
      <w:r w:rsidRPr="009D433E">
        <w:rPr>
          <w:rFonts w:ascii="Arial" w:eastAsia="Arial" w:hAnsi="Arial" w:cs="Arial"/>
          <w:b/>
          <w:color w:val="000000"/>
          <w:sz w:val="20"/>
          <w:szCs w:val="20"/>
        </w:rPr>
        <w:lastRenderedPageBreak/>
        <w:t>7 TABLES &amp; FIGURES</w:t>
      </w:r>
    </w:p>
    <w:p w14:paraId="5AD5D0FD" w14:textId="77777777" w:rsidR="00240BDA" w:rsidRPr="009D433E" w:rsidRDefault="00240BDA" w:rsidP="009D433E">
      <w:pPr>
        <w:spacing w:line="480" w:lineRule="auto"/>
        <w:jc w:val="left"/>
        <w:rPr>
          <w:rFonts w:ascii="Arial" w:eastAsia="Arial" w:hAnsi="Arial" w:cs="Arial"/>
          <w:sz w:val="20"/>
          <w:szCs w:val="20"/>
        </w:rPr>
      </w:pPr>
    </w:p>
    <w:p w14:paraId="57BF546C"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Figure 1: Cohort Selection Flowchart</w:t>
      </w:r>
    </w:p>
    <w:p w14:paraId="62169D42" w14:textId="77777777" w:rsidR="00240BDA" w:rsidRPr="009D433E" w:rsidRDefault="00000000" w:rsidP="009D433E">
      <w:pPr>
        <w:spacing w:after="0" w:line="480" w:lineRule="auto"/>
        <w:ind w:left="0" w:right="0" w:firstLine="0"/>
        <w:jc w:val="left"/>
        <w:rPr>
          <w:rFonts w:ascii="Arial" w:hAnsi="Arial" w:cs="Arial"/>
          <w:sz w:val="20"/>
          <w:szCs w:val="20"/>
        </w:rPr>
      </w:pPr>
      <w:r w:rsidRPr="009D433E">
        <w:rPr>
          <w:rFonts w:ascii="Arial" w:hAnsi="Arial" w:cs="Arial"/>
          <w:noProof/>
          <w:sz w:val="20"/>
          <w:szCs w:val="20"/>
        </w:rPr>
        <w:drawing>
          <wp:inline distT="0" distB="0" distL="114300" distR="114300" wp14:anchorId="79BF7657" wp14:editId="412BD00E">
            <wp:extent cx="5943600" cy="2943225"/>
            <wp:effectExtent l="0" t="0" r="0" b="0"/>
            <wp:docPr id="17119363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5943600" cy="2943225"/>
                    </a:xfrm>
                    <a:prstGeom prst="rect">
                      <a:avLst/>
                    </a:prstGeom>
                    <a:ln/>
                  </pic:spPr>
                </pic:pic>
              </a:graphicData>
            </a:graphic>
          </wp:inline>
        </w:drawing>
      </w:r>
    </w:p>
    <w:p w14:paraId="189BC7A4"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2B46B02D"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51E180C5" w14:textId="77777777" w:rsidR="00240BDA" w:rsidRPr="009D433E" w:rsidRDefault="00000000" w:rsidP="009D433E">
      <w:pPr>
        <w:numPr>
          <w:ilvl w:val="0"/>
          <w:numId w:val="2"/>
        </w:numPr>
        <w:spacing w:after="0" w:line="480" w:lineRule="auto"/>
        <w:ind w:left="0" w:right="0" w:hanging="215"/>
        <w:jc w:val="left"/>
        <w:rPr>
          <w:rFonts w:ascii="Arial" w:eastAsia="Arial" w:hAnsi="Arial" w:cs="Arial"/>
          <w:sz w:val="20"/>
          <w:szCs w:val="20"/>
        </w:rPr>
      </w:pPr>
      <w:r w:rsidRPr="009D433E">
        <w:rPr>
          <w:rFonts w:ascii="Arial" w:eastAsia="Arial" w:hAnsi="Arial" w:cs="Arial"/>
          <w:sz w:val="20"/>
          <w:szCs w:val="20"/>
        </w:rPr>
        <w:t>Selected procedures: appendectomy, cholecystectomy, colectomy, gastric bypass, abdominal hernia repair, ileostomy closure, liver resection, mastectomy, parathyroidectomy, thyroidectomy, Whipple procedure.</w:t>
      </w:r>
    </w:p>
    <w:p w14:paraId="5315D7E9" w14:textId="77777777" w:rsidR="00240BDA" w:rsidRPr="009D433E" w:rsidRDefault="00000000" w:rsidP="009D433E">
      <w:pPr>
        <w:numPr>
          <w:ilvl w:val="0"/>
          <w:numId w:val="2"/>
        </w:numPr>
        <w:spacing w:after="0" w:line="480" w:lineRule="auto"/>
        <w:ind w:left="0" w:right="0" w:hanging="215"/>
        <w:jc w:val="left"/>
        <w:rPr>
          <w:rFonts w:ascii="Arial" w:eastAsia="Arial" w:hAnsi="Arial" w:cs="Arial"/>
          <w:sz w:val="20"/>
          <w:szCs w:val="20"/>
        </w:rPr>
      </w:pPr>
      <w:r w:rsidRPr="009D433E">
        <w:rPr>
          <w:rFonts w:ascii="Arial" w:eastAsia="Arial" w:hAnsi="Arial" w:cs="Arial"/>
          <w:sz w:val="20"/>
          <w:szCs w:val="20"/>
        </w:rPr>
        <w:t>Selected procedures: hiatal hernia, diaphragmatic hernia, paraesophageal hernia, radical cholecystectomy, exploratory laparotomy.</w:t>
      </w:r>
    </w:p>
    <w:p w14:paraId="0808F764"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hAnsi="Arial" w:cs="Arial"/>
          <w:sz w:val="20"/>
          <w:szCs w:val="20"/>
        </w:rPr>
        <w:br w:type="column"/>
      </w:r>
      <w:r w:rsidRPr="009D433E">
        <w:rPr>
          <w:rFonts w:ascii="Arial" w:eastAsia="Arial" w:hAnsi="Arial" w:cs="Arial"/>
          <w:b/>
          <w:sz w:val="20"/>
          <w:szCs w:val="20"/>
        </w:rPr>
        <w:lastRenderedPageBreak/>
        <w:t>Table 1: Baseline Characteristics of Study Population</w:t>
      </w:r>
    </w:p>
    <w:p w14:paraId="5B076076" w14:textId="77777777" w:rsidR="00240BDA" w:rsidRPr="009D433E" w:rsidRDefault="00240BDA" w:rsidP="009D433E">
      <w:pPr>
        <w:spacing w:after="0" w:line="480" w:lineRule="auto"/>
        <w:ind w:left="0" w:right="0" w:firstLine="0"/>
        <w:jc w:val="left"/>
        <w:rPr>
          <w:rFonts w:ascii="Arial" w:eastAsia="Arial" w:hAnsi="Arial" w:cs="Arial"/>
          <w:b/>
          <w:sz w:val="20"/>
          <w:szCs w:val="20"/>
        </w:rPr>
      </w:pP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240BDA" w:rsidRPr="009D433E" w14:paraId="516A05A4" w14:textId="77777777">
        <w:tc>
          <w:tcPr>
            <w:tcW w:w="4675" w:type="dxa"/>
          </w:tcPr>
          <w:p w14:paraId="450C845B"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Patient Characteristics</w:t>
            </w:r>
          </w:p>
        </w:tc>
        <w:tc>
          <w:tcPr>
            <w:tcW w:w="4675" w:type="dxa"/>
          </w:tcPr>
          <w:p w14:paraId="0C3E69B5"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Cohort (N=17246)</w:t>
            </w:r>
          </w:p>
        </w:tc>
      </w:tr>
      <w:tr w:rsidR="00240BDA" w:rsidRPr="009D433E" w14:paraId="622A410C" w14:textId="77777777">
        <w:tc>
          <w:tcPr>
            <w:tcW w:w="4675" w:type="dxa"/>
          </w:tcPr>
          <w:p w14:paraId="6B6749F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Age, mean ± SD, y</w:t>
            </w:r>
          </w:p>
        </w:tc>
        <w:tc>
          <w:tcPr>
            <w:tcW w:w="4675" w:type="dxa"/>
          </w:tcPr>
          <w:p w14:paraId="748D0CA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56.85 ± 15.95</w:t>
            </w:r>
          </w:p>
        </w:tc>
      </w:tr>
      <w:tr w:rsidR="00240BDA" w:rsidRPr="009D433E" w14:paraId="314BFB8C" w14:textId="77777777">
        <w:tc>
          <w:tcPr>
            <w:tcW w:w="4675" w:type="dxa"/>
          </w:tcPr>
          <w:p w14:paraId="0A0E4AF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Sex, no. (%)</w:t>
            </w:r>
          </w:p>
        </w:tc>
        <w:tc>
          <w:tcPr>
            <w:tcW w:w="4675" w:type="dxa"/>
          </w:tcPr>
          <w:p w14:paraId="615FBFBF" w14:textId="77777777" w:rsidR="00240BDA" w:rsidRPr="009D433E" w:rsidRDefault="00240BDA" w:rsidP="009D433E">
            <w:pPr>
              <w:spacing w:after="0" w:line="480" w:lineRule="auto"/>
              <w:ind w:left="0" w:right="0" w:firstLine="0"/>
              <w:jc w:val="left"/>
              <w:rPr>
                <w:rFonts w:ascii="Arial" w:eastAsia="Arial" w:hAnsi="Arial" w:cs="Arial"/>
                <w:sz w:val="20"/>
                <w:szCs w:val="20"/>
              </w:rPr>
            </w:pPr>
          </w:p>
        </w:tc>
      </w:tr>
      <w:tr w:rsidR="00240BDA" w:rsidRPr="009D433E" w14:paraId="2F1ECD7E" w14:textId="77777777">
        <w:tc>
          <w:tcPr>
            <w:tcW w:w="4675" w:type="dxa"/>
          </w:tcPr>
          <w:p w14:paraId="4AFDF8A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Male</w:t>
            </w:r>
          </w:p>
        </w:tc>
        <w:tc>
          <w:tcPr>
            <w:tcW w:w="4675" w:type="dxa"/>
          </w:tcPr>
          <w:p w14:paraId="0C3A2EB7"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8189 (47.48%)</w:t>
            </w:r>
          </w:p>
        </w:tc>
      </w:tr>
      <w:tr w:rsidR="00240BDA" w:rsidRPr="009D433E" w14:paraId="392E6A79" w14:textId="77777777">
        <w:tc>
          <w:tcPr>
            <w:tcW w:w="4675" w:type="dxa"/>
          </w:tcPr>
          <w:p w14:paraId="4BBE184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Female</w:t>
            </w:r>
          </w:p>
        </w:tc>
        <w:tc>
          <w:tcPr>
            <w:tcW w:w="4675" w:type="dxa"/>
          </w:tcPr>
          <w:p w14:paraId="56B6AD97"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9042 (52.53%)</w:t>
            </w:r>
          </w:p>
        </w:tc>
      </w:tr>
      <w:tr w:rsidR="00240BDA" w:rsidRPr="009D433E" w14:paraId="63CD2BB7" w14:textId="77777777">
        <w:tc>
          <w:tcPr>
            <w:tcW w:w="4675" w:type="dxa"/>
          </w:tcPr>
          <w:p w14:paraId="44B77E0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BMI, mean ± SD, kg/h</w:t>
            </w:r>
            <w:r w:rsidRPr="009D433E">
              <w:rPr>
                <w:rFonts w:ascii="Arial" w:eastAsia="Arial" w:hAnsi="Arial" w:cs="Arial"/>
                <w:sz w:val="20"/>
                <w:szCs w:val="20"/>
                <w:vertAlign w:val="superscript"/>
              </w:rPr>
              <w:t>2</w:t>
            </w:r>
          </w:p>
        </w:tc>
        <w:tc>
          <w:tcPr>
            <w:tcW w:w="4675" w:type="dxa"/>
          </w:tcPr>
          <w:p w14:paraId="4E6A6C6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30.54 ± 8.98</w:t>
            </w:r>
          </w:p>
        </w:tc>
      </w:tr>
      <w:tr w:rsidR="00240BDA" w:rsidRPr="009D433E" w14:paraId="61780395" w14:textId="77777777">
        <w:tc>
          <w:tcPr>
            <w:tcW w:w="4675" w:type="dxa"/>
          </w:tcPr>
          <w:p w14:paraId="5113013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ASA physical status classification, no. (%)</w:t>
            </w:r>
          </w:p>
        </w:tc>
        <w:tc>
          <w:tcPr>
            <w:tcW w:w="4675" w:type="dxa"/>
          </w:tcPr>
          <w:p w14:paraId="61219C5A" w14:textId="77777777" w:rsidR="00240BDA" w:rsidRPr="009D433E" w:rsidRDefault="00240BDA" w:rsidP="009D433E">
            <w:pPr>
              <w:spacing w:after="0" w:line="480" w:lineRule="auto"/>
              <w:ind w:left="0" w:right="0" w:firstLine="0"/>
              <w:jc w:val="left"/>
              <w:rPr>
                <w:rFonts w:ascii="Arial" w:eastAsia="Arial" w:hAnsi="Arial" w:cs="Arial"/>
                <w:sz w:val="20"/>
                <w:szCs w:val="20"/>
              </w:rPr>
            </w:pPr>
          </w:p>
        </w:tc>
      </w:tr>
      <w:tr w:rsidR="00240BDA" w:rsidRPr="009D433E" w14:paraId="3097B31E" w14:textId="77777777">
        <w:tc>
          <w:tcPr>
            <w:tcW w:w="4675" w:type="dxa"/>
          </w:tcPr>
          <w:p w14:paraId="542E51A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Class I</w:t>
            </w:r>
          </w:p>
        </w:tc>
        <w:tc>
          <w:tcPr>
            <w:tcW w:w="4675" w:type="dxa"/>
          </w:tcPr>
          <w:p w14:paraId="0FFE79E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1574 (9.13%)</w:t>
            </w:r>
          </w:p>
        </w:tc>
      </w:tr>
      <w:tr w:rsidR="00240BDA" w:rsidRPr="009D433E" w14:paraId="6AEA19C9" w14:textId="77777777">
        <w:tc>
          <w:tcPr>
            <w:tcW w:w="4675" w:type="dxa"/>
          </w:tcPr>
          <w:p w14:paraId="46BF46B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Class II</w:t>
            </w:r>
          </w:p>
        </w:tc>
        <w:tc>
          <w:tcPr>
            <w:tcW w:w="4675" w:type="dxa"/>
          </w:tcPr>
          <w:p w14:paraId="33089287"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6184 (35.86%)</w:t>
            </w:r>
          </w:p>
        </w:tc>
      </w:tr>
      <w:tr w:rsidR="00240BDA" w:rsidRPr="009D433E" w14:paraId="00E1183B" w14:textId="77777777">
        <w:tc>
          <w:tcPr>
            <w:tcW w:w="4675" w:type="dxa"/>
          </w:tcPr>
          <w:p w14:paraId="31EC1E9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Class III</w:t>
            </w:r>
          </w:p>
        </w:tc>
        <w:tc>
          <w:tcPr>
            <w:tcW w:w="4675" w:type="dxa"/>
          </w:tcPr>
          <w:p w14:paraId="4A5D85C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8275 (47.98%)</w:t>
            </w:r>
          </w:p>
        </w:tc>
      </w:tr>
      <w:tr w:rsidR="00240BDA" w:rsidRPr="009D433E" w14:paraId="47AEAD47" w14:textId="77777777">
        <w:tc>
          <w:tcPr>
            <w:tcW w:w="4675" w:type="dxa"/>
          </w:tcPr>
          <w:p w14:paraId="566B3E1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Class IV</w:t>
            </w:r>
          </w:p>
        </w:tc>
        <w:tc>
          <w:tcPr>
            <w:tcW w:w="4675" w:type="dxa"/>
          </w:tcPr>
          <w:p w14:paraId="6B3ABE98"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1210 (7.02%)</w:t>
            </w:r>
          </w:p>
        </w:tc>
      </w:tr>
      <w:tr w:rsidR="00240BDA" w:rsidRPr="009D433E" w14:paraId="263537BA" w14:textId="77777777">
        <w:tc>
          <w:tcPr>
            <w:tcW w:w="4675" w:type="dxa"/>
          </w:tcPr>
          <w:p w14:paraId="133A516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Class V</w:t>
            </w:r>
          </w:p>
        </w:tc>
        <w:tc>
          <w:tcPr>
            <w:tcW w:w="4675" w:type="dxa"/>
          </w:tcPr>
          <w:p w14:paraId="3F511F9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 (0.02%)</w:t>
            </w:r>
          </w:p>
        </w:tc>
      </w:tr>
      <w:tr w:rsidR="00240BDA" w:rsidRPr="009D433E" w14:paraId="3A22D588" w14:textId="77777777">
        <w:tc>
          <w:tcPr>
            <w:tcW w:w="4675" w:type="dxa"/>
          </w:tcPr>
          <w:p w14:paraId="62A78E9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Most responsible diagnosis (ICD-10), no. (%)</w:t>
            </w:r>
          </w:p>
        </w:tc>
        <w:tc>
          <w:tcPr>
            <w:tcW w:w="4675" w:type="dxa"/>
          </w:tcPr>
          <w:p w14:paraId="51155320" w14:textId="77777777" w:rsidR="00240BDA" w:rsidRPr="009D433E" w:rsidRDefault="00240BDA" w:rsidP="009D433E">
            <w:pPr>
              <w:spacing w:after="0" w:line="480" w:lineRule="auto"/>
              <w:ind w:left="0" w:right="0" w:firstLine="0"/>
              <w:jc w:val="left"/>
              <w:rPr>
                <w:rFonts w:ascii="Arial" w:eastAsia="Arial" w:hAnsi="Arial" w:cs="Arial"/>
                <w:sz w:val="20"/>
                <w:szCs w:val="20"/>
              </w:rPr>
            </w:pPr>
          </w:p>
        </w:tc>
      </w:tr>
      <w:tr w:rsidR="00240BDA" w:rsidRPr="009D433E" w14:paraId="51BF1A75" w14:textId="77777777">
        <w:tc>
          <w:tcPr>
            <w:tcW w:w="4675" w:type="dxa"/>
          </w:tcPr>
          <w:p w14:paraId="6566934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Digestive</w:t>
            </w:r>
          </w:p>
        </w:tc>
        <w:tc>
          <w:tcPr>
            <w:tcW w:w="4675" w:type="dxa"/>
          </w:tcPr>
          <w:p w14:paraId="2B2BFE1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9791 (56.77%)</w:t>
            </w:r>
          </w:p>
        </w:tc>
      </w:tr>
      <w:tr w:rsidR="00240BDA" w:rsidRPr="009D433E" w14:paraId="59FB828E" w14:textId="77777777">
        <w:tc>
          <w:tcPr>
            <w:tcW w:w="4675" w:type="dxa"/>
          </w:tcPr>
          <w:p w14:paraId="2B66E88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Neoplastic (Benign)</w:t>
            </w:r>
          </w:p>
        </w:tc>
        <w:tc>
          <w:tcPr>
            <w:tcW w:w="4675" w:type="dxa"/>
          </w:tcPr>
          <w:p w14:paraId="25F242D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932 (5.40%)</w:t>
            </w:r>
          </w:p>
        </w:tc>
      </w:tr>
      <w:tr w:rsidR="00240BDA" w:rsidRPr="009D433E" w14:paraId="4EC3784E" w14:textId="77777777">
        <w:tc>
          <w:tcPr>
            <w:tcW w:w="4675" w:type="dxa"/>
          </w:tcPr>
          <w:p w14:paraId="20CC67DE"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Neoplastic (Malignant)</w:t>
            </w:r>
          </w:p>
        </w:tc>
        <w:tc>
          <w:tcPr>
            <w:tcW w:w="4675" w:type="dxa"/>
          </w:tcPr>
          <w:p w14:paraId="5CB960C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3404 (19.74%)</w:t>
            </w:r>
          </w:p>
        </w:tc>
      </w:tr>
      <w:tr w:rsidR="00240BDA" w:rsidRPr="009D433E" w14:paraId="11160763" w14:textId="77777777">
        <w:tc>
          <w:tcPr>
            <w:tcW w:w="4675" w:type="dxa"/>
          </w:tcPr>
          <w:p w14:paraId="3BEB2E6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Endocrine/Metabolic</w:t>
            </w:r>
          </w:p>
        </w:tc>
        <w:tc>
          <w:tcPr>
            <w:tcW w:w="4675" w:type="dxa"/>
          </w:tcPr>
          <w:p w14:paraId="485F74F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2056 (11.92%)</w:t>
            </w:r>
          </w:p>
        </w:tc>
      </w:tr>
      <w:tr w:rsidR="00240BDA" w:rsidRPr="009D433E" w14:paraId="43D63E6A" w14:textId="77777777">
        <w:tc>
          <w:tcPr>
            <w:tcW w:w="4675" w:type="dxa"/>
          </w:tcPr>
          <w:p w14:paraId="15261F88"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External Causes</w:t>
            </w:r>
          </w:p>
        </w:tc>
        <w:tc>
          <w:tcPr>
            <w:tcW w:w="4675" w:type="dxa"/>
          </w:tcPr>
          <w:p w14:paraId="7294719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837 (4.85%)</w:t>
            </w:r>
          </w:p>
        </w:tc>
      </w:tr>
      <w:tr w:rsidR="00240BDA" w:rsidRPr="009D433E" w14:paraId="47D2F5A9" w14:textId="77777777">
        <w:tc>
          <w:tcPr>
            <w:tcW w:w="4675" w:type="dxa"/>
          </w:tcPr>
          <w:p w14:paraId="0D2547E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Other</w:t>
            </w:r>
          </w:p>
        </w:tc>
        <w:tc>
          <w:tcPr>
            <w:tcW w:w="4675" w:type="dxa"/>
          </w:tcPr>
          <w:p w14:paraId="6A43D86E"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226 (1.31%)</w:t>
            </w:r>
          </w:p>
        </w:tc>
      </w:tr>
      <w:tr w:rsidR="00240BDA" w:rsidRPr="009D433E" w14:paraId="04A1147B" w14:textId="77777777">
        <w:tc>
          <w:tcPr>
            <w:tcW w:w="4675" w:type="dxa"/>
          </w:tcPr>
          <w:p w14:paraId="03273E59"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Surgical Characteristics</w:t>
            </w:r>
          </w:p>
        </w:tc>
        <w:tc>
          <w:tcPr>
            <w:tcW w:w="4675" w:type="dxa"/>
          </w:tcPr>
          <w:p w14:paraId="138F89AB" w14:textId="77777777" w:rsidR="00240BDA" w:rsidRPr="009D433E" w:rsidRDefault="00240BDA" w:rsidP="009D433E">
            <w:pPr>
              <w:spacing w:after="0" w:line="480" w:lineRule="auto"/>
              <w:ind w:left="0" w:right="0" w:firstLine="0"/>
              <w:jc w:val="left"/>
              <w:rPr>
                <w:rFonts w:ascii="Arial" w:eastAsia="Arial" w:hAnsi="Arial" w:cs="Arial"/>
                <w:sz w:val="20"/>
                <w:szCs w:val="20"/>
              </w:rPr>
            </w:pPr>
          </w:p>
        </w:tc>
      </w:tr>
      <w:tr w:rsidR="00240BDA" w:rsidRPr="009D433E" w14:paraId="43B0FFDF" w14:textId="77777777">
        <w:tc>
          <w:tcPr>
            <w:tcW w:w="4675" w:type="dxa"/>
          </w:tcPr>
          <w:p w14:paraId="329B755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Case service, no (%)</w:t>
            </w:r>
          </w:p>
        </w:tc>
        <w:tc>
          <w:tcPr>
            <w:tcW w:w="4675" w:type="dxa"/>
          </w:tcPr>
          <w:p w14:paraId="10F28A51" w14:textId="77777777" w:rsidR="00240BDA" w:rsidRPr="009D433E" w:rsidRDefault="00240BDA" w:rsidP="009D433E">
            <w:pPr>
              <w:spacing w:after="0" w:line="480" w:lineRule="auto"/>
              <w:ind w:left="0" w:right="0" w:firstLine="0"/>
              <w:jc w:val="left"/>
              <w:rPr>
                <w:rFonts w:ascii="Arial" w:eastAsia="Arial" w:hAnsi="Arial" w:cs="Arial"/>
                <w:sz w:val="20"/>
                <w:szCs w:val="20"/>
              </w:rPr>
            </w:pPr>
          </w:p>
        </w:tc>
      </w:tr>
      <w:tr w:rsidR="00240BDA" w:rsidRPr="009D433E" w14:paraId="1834B2F9" w14:textId="77777777">
        <w:tc>
          <w:tcPr>
            <w:tcW w:w="4675" w:type="dxa"/>
          </w:tcPr>
          <w:p w14:paraId="7854DB8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General Surgery</w:t>
            </w:r>
          </w:p>
        </w:tc>
        <w:tc>
          <w:tcPr>
            <w:tcW w:w="4675" w:type="dxa"/>
          </w:tcPr>
          <w:p w14:paraId="6A77FD1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14374 (83.35%)</w:t>
            </w:r>
          </w:p>
        </w:tc>
      </w:tr>
      <w:tr w:rsidR="00240BDA" w:rsidRPr="009D433E" w14:paraId="2CE3D52C" w14:textId="77777777">
        <w:tc>
          <w:tcPr>
            <w:tcW w:w="4675" w:type="dxa"/>
          </w:tcPr>
          <w:p w14:paraId="38C2B19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Other</w:t>
            </w:r>
          </w:p>
        </w:tc>
        <w:tc>
          <w:tcPr>
            <w:tcW w:w="4675" w:type="dxa"/>
          </w:tcPr>
          <w:p w14:paraId="20245529"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2873 (16.65%)</w:t>
            </w:r>
          </w:p>
        </w:tc>
      </w:tr>
      <w:tr w:rsidR="00240BDA" w:rsidRPr="009D433E" w14:paraId="24574DAF" w14:textId="77777777">
        <w:tc>
          <w:tcPr>
            <w:tcW w:w="4675" w:type="dxa"/>
          </w:tcPr>
          <w:p w14:paraId="3B75B33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Surgical encounter type, no. (%)</w:t>
            </w:r>
          </w:p>
        </w:tc>
        <w:tc>
          <w:tcPr>
            <w:tcW w:w="4675" w:type="dxa"/>
          </w:tcPr>
          <w:p w14:paraId="2D68B0E7" w14:textId="77777777" w:rsidR="00240BDA" w:rsidRPr="009D433E" w:rsidRDefault="00240BDA" w:rsidP="009D433E">
            <w:pPr>
              <w:spacing w:after="0" w:line="480" w:lineRule="auto"/>
              <w:ind w:left="0" w:right="0" w:firstLine="0"/>
              <w:jc w:val="left"/>
              <w:rPr>
                <w:rFonts w:ascii="Arial" w:eastAsia="Arial" w:hAnsi="Arial" w:cs="Arial"/>
                <w:sz w:val="20"/>
                <w:szCs w:val="20"/>
              </w:rPr>
            </w:pPr>
          </w:p>
        </w:tc>
      </w:tr>
      <w:tr w:rsidR="00240BDA" w:rsidRPr="009D433E" w14:paraId="761ACBD3" w14:textId="77777777">
        <w:tc>
          <w:tcPr>
            <w:tcW w:w="4675" w:type="dxa"/>
          </w:tcPr>
          <w:p w14:paraId="444BFC27"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One day stay</w:t>
            </w:r>
          </w:p>
        </w:tc>
        <w:tc>
          <w:tcPr>
            <w:tcW w:w="4675" w:type="dxa"/>
          </w:tcPr>
          <w:p w14:paraId="32154C3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9116 (52.86%)</w:t>
            </w:r>
          </w:p>
        </w:tc>
      </w:tr>
      <w:tr w:rsidR="00240BDA" w:rsidRPr="009D433E" w14:paraId="6C417462" w14:textId="77777777">
        <w:tc>
          <w:tcPr>
            <w:tcW w:w="4675" w:type="dxa"/>
          </w:tcPr>
          <w:p w14:paraId="7D0A4DA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lastRenderedPageBreak/>
              <w:t xml:space="preserve">  Same day admission</w:t>
            </w:r>
          </w:p>
        </w:tc>
        <w:tc>
          <w:tcPr>
            <w:tcW w:w="4675" w:type="dxa"/>
          </w:tcPr>
          <w:p w14:paraId="0F52883E"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7898 (45.80%)</w:t>
            </w:r>
          </w:p>
        </w:tc>
      </w:tr>
      <w:tr w:rsidR="00240BDA" w:rsidRPr="009D433E" w14:paraId="16606089" w14:textId="77777777">
        <w:tc>
          <w:tcPr>
            <w:tcW w:w="4675" w:type="dxa"/>
          </w:tcPr>
          <w:p w14:paraId="261AC6D8"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Inpatient</w:t>
            </w:r>
          </w:p>
        </w:tc>
        <w:tc>
          <w:tcPr>
            <w:tcW w:w="4675" w:type="dxa"/>
          </w:tcPr>
          <w:p w14:paraId="6C4B0DE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232 (1.35%)</w:t>
            </w:r>
          </w:p>
        </w:tc>
      </w:tr>
      <w:tr w:rsidR="00240BDA" w:rsidRPr="009D433E" w14:paraId="2EA61BE7" w14:textId="77777777">
        <w:tc>
          <w:tcPr>
            <w:tcW w:w="4675" w:type="dxa"/>
          </w:tcPr>
          <w:p w14:paraId="0A641B8C"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Scheduled procedure, no (%)</w:t>
            </w:r>
          </w:p>
        </w:tc>
        <w:tc>
          <w:tcPr>
            <w:tcW w:w="4675" w:type="dxa"/>
          </w:tcPr>
          <w:p w14:paraId="3D81910B" w14:textId="77777777" w:rsidR="00240BDA" w:rsidRPr="009D433E" w:rsidRDefault="00240BDA" w:rsidP="009D433E">
            <w:pPr>
              <w:spacing w:after="0" w:line="480" w:lineRule="auto"/>
              <w:ind w:left="0" w:right="0" w:firstLine="0"/>
              <w:jc w:val="left"/>
              <w:rPr>
                <w:rFonts w:ascii="Arial" w:eastAsia="Arial" w:hAnsi="Arial" w:cs="Arial"/>
                <w:sz w:val="20"/>
                <w:szCs w:val="20"/>
              </w:rPr>
            </w:pPr>
          </w:p>
        </w:tc>
      </w:tr>
      <w:tr w:rsidR="00240BDA" w:rsidRPr="009D433E" w14:paraId="25767DF5" w14:textId="77777777">
        <w:tc>
          <w:tcPr>
            <w:tcW w:w="4675" w:type="dxa"/>
          </w:tcPr>
          <w:p w14:paraId="35893CA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Abdominal hernia repair</w:t>
            </w:r>
          </w:p>
        </w:tc>
        <w:tc>
          <w:tcPr>
            <w:tcW w:w="4675" w:type="dxa"/>
          </w:tcPr>
          <w:p w14:paraId="6CE8439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5849 (33.92%)</w:t>
            </w:r>
          </w:p>
        </w:tc>
      </w:tr>
      <w:tr w:rsidR="00240BDA" w:rsidRPr="009D433E" w14:paraId="6957A63C" w14:textId="77777777">
        <w:tc>
          <w:tcPr>
            <w:tcW w:w="4675" w:type="dxa"/>
          </w:tcPr>
          <w:p w14:paraId="4DCAE20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Cholecystectomy</w:t>
            </w:r>
          </w:p>
        </w:tc>
        <w:tc>
          <w:tcPr>
            <w:tcW w:w="4675" w:type="dxa"/>
          </w:tcPr>
          <w:p w14:paraId="7B4D8E4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3449 (20.00%)</w:t>
            </w:r>
          </w:p>
        </w:tc>
      </w:tr>
      <w:tr w:rsidR="00240BDA" w:rsidRPr="009D433E" w14:paraId="19CF2F9E" w14:textId="77777777">
        <w:tc>
          <w:tcPr>
            <w:tcW w:w="4675" w:type="dxa"/>
          </w:tcPr>
          <w:p w14:paraId="62913C6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Thyroidectomy</w:t>
            </w:r>
          </w:p>
        </w:tc>
        <w:tc>
          <w:tcPr>
            <w:tcW w:w="4675" w:type="dxa"/>
          </w:tcPr>
          <w:p w14:paraId="78C7889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2067 (11.99%)</w:t>
            </w:r>
          </w:p>
        </w:tc>
      </w:tr>
      <w:tr w:rsidR="00240BDA" w:rsidRPr="009D433E" w14:paraId="14DF5E5C" w14:textId="77777777">
        <w:tc>
          <w:tcPr>
            <w:tcW w:w="4675" w:type="dxa"/>
          </w:tcPr>
          <w:p w14:paraId="3C628D8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Parathyroidectomy</w:t>
            </w:r>
          </w:p>
        </w:tc>
        <w:tc>
          <w:tcPr>
            <w:tcW w:w="4675" w:type="dxa"/>
          </w:tcPr>
          <w:p w14:paraId="2BDB3DD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796 (4.62%)</w:t>
            </w:r>
          </w:p>
        </w:tc>
      </w:tr>
      <w:tr w:rsidR="00240BDA" w:rsidRPr="009D433E" w14:paraId="6C771D61" w14:textId="77777777">
        <w:tc>
          <w:tcPr>
            <w:tcW w:w="4675" w:type="dxa"/>
          </w:tcPr>
          <w:p w14:paraId="5833A45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Appendectomy</w:t>
            </w:r>
          </w:p>
        </w:tc>
        <w:tc>
          <w:tcPr>
            <w:tcW w:w="4675" w:type="dxa"/>
          </w:tcPr>
          <w:p w14:paraId="5033C0C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184 (1.07%)</w:t>
            </w:r>
          </w:p>
        </w:tc>
      </w:tr>
      <w:tr w:rsidR="00240BDA" w:rsidRPr="009D433E" w14:paraId="6EB88306" w14:textId="77777777">
        <w:tc>
          <w:tcPr>
            <w:tcW w:w="4675" w:type="dxa"/>
          </w:tcPr>
          <w:p w14:paraId="30AF0DF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Gastric bypass</w:t>
            </w:r>
          </w:p>
        </w:tc>
        <w:tc>
          <w:tcPr>
            <w:tcW w:w="4675" w:type="dxa"/>
          </w:tcPr>
          <w:p w14:paraId="46B6D28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837 (4.85%)</w:t>
            </w:r>
          </w:p>
        </w:tc>
      </w:tr>
      <w:tr w:rsidR="00240BDA" w:rsidRPr="009D433E" w14:paraId="49750C79" w14:textId="77777777">
        <w:tc>
          <w:tcPr>
            <w:tcW w:w="4675" w:type="dxa"/>
          </w:tcPr>
          <w:p w14:paraId="37877D88"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Mastectomy</w:t>
            </w:r>
          </w:p>
        </w:tc>
        <w:tc>
          <w:tcPr>
            <w:tcW w:w="4675" w:type="dxa"/>
          </w:tcPr>
          <w:p w14:paraId="63E7AA1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320 (1.86%)</w:t>
            </w:r>
          </w:p>
        </w:tc>
      </w:tr>
      <w:tr w:rsidR="00240BDA" w:rsidRPr="009D433E" w14:paraId="77E85DE9" w14:textId="77777777">
        <w:tc>
          <w:tcPr>
            <w:tcW w:w="4675" w:type="dxa"/>
          </w:tcPr>
          <w:p w14:paraId="2A6C48D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Liver resection</w:t>
            </w:r>
          </w:p>
        </w:tc>
        <w:tc>
          <w:tcPr>
            <w:tcW w:w="4675" w:type="dxa"/>
          </w:tcPr>
          <w:p w14:paraId="173218A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819 (4.75%)</w:t>
            </w:r>
          </w:p>
        </w:tc>
      </w:tr>
      <w:tr w:rsidR="00240BDA" w:rsidRPr="009D433E" w14:paraId="1CE6C794" w14:textId="77777777">
        <w:tc>
          <w:tcPr>
            <w:tcW w:w="4675" w:type="dxa"/>
          </w:tcPr>
          <w:p w14:paraId="2867AA08"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Surgical approach, no. (%)</w:t>
            </w:r>
          </w:p>
        </w:tc>
        <w:tc>
          <w:tcPr>
            <w:tcW w:w="4675" w:type="dxa"/>
          </w:tcPr>
          <w:p w14:paraId="2BF2CE72" w14:textId="77777777" w:rsidR="00240BDA" w:rsidRPr="009D433E" w:rsidRDefault="00240BDA" w:rsidP="009D433E">
            <w:pPr>
              <w:spacing w:after="0" w:line="480" w:lineRule="auto"/>
              <w:ind w:left="0" w:right="0" w:firstLine="0"/>
              <w:jc w:val="left"/>
              <w:rPr>
                <w:rFonts w:ascii="Arial" w:eastAsia="Arial" w:hAnsi="Arial" w:cs="Arial"/>
                <w:sz w:val="20"/>
                <w:szCs w:val="20"/>
              </w:rPr>
            </w:pPr>
          </w:p>
        </w:tc>
      </w:tr>
      <w:tr w:rsidR="00240BDA" w:rsidRPr="009D433E" w14:paraId="379A9428" w14:textId="77777777">
        <w:tc>
          <w:tcPr>
            <w:tcW w:w="4675" w:type="dxa"/>
          </w:tcPr>
          <w:p w14:paraId="5C833C4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Open</w:t>
            </w:r>
          </w:p>
        </w:tc>
        <w:tc>
          <w:tcPr>
            <w:tcW w:w="4675" w:type="dxa"/>
          </w:tcPr>
          <w:p w14:paraId="31AC3C8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10810 (62.68%)</w:t>
            </w:r>
          </w:p>
        </w:tc>
      </w:tr>
      <w:tr w:rsidR="00240BDA" w:rsidRPr="009D433E" w14:paraId="2CE96062" w14:textId="77777777">
        <w:tc>
          <w:tcPr>
            <w:tcW w:w="4675" w:type="dxa"/>
          </w:tcPr>
          <w:p w14:paraId="4032943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Laparoscopic</w:t>
            </w:r>
          </w:p>
        </w:tc>
        <w:tc>
          <w:tcPr>
            <w:tcW w:w="4675" w:type="dxa"/>
          </w:tcPr>
          <w:p w14:paraId="6F6C6847"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6409 (37.16%)</w:t>
            </w:r>
          </w:p>
        </w:tc>
      </w:tr>
      <w:tr w:rsidR="00240BDA" w:rsidRPr="009D433E" w14:paraId="0B140028" w14:textId="77777777">
        <w:tc>
          <w:tcPr>
            <w:tcW w:w="4675" w:type="dxa"/>
          </w:tcPr>
          <w:p w14:paraId="10235B5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Robotic</w:t>
            </w:r>
          </w:p>
        </w:tc>
        <w:tc>
          <w:tcPr>
            <w:tcW w:w="4675" w:type="dxa"/>
          </w:tcPr>
          <w:p w14:paraId="37747E09"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27 (0.16%)</w:t>
            </w:r>
          </w:p>
        </w:tc>
      </w:tr>
      <w:tr w:rsidR="00240BDA" w:rsidRPr="009D433E" w14:paraId="00486C36" w14:textId="77777777">
        <w:tc>
          <w:tcPr>
            <w:tcW w:w="4675" w:type="dxa"/>
          </w:tcPr>
          <w:p w14:paraId="1956ACB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Anesthetic type, no (%)</w:t>
            </w:r>
          </w:p>
        </w:tc>
        <w:tc>
          <w:tcPr>
            <w:tcW w:w="4675" w:type="dxa"/>
          </w:tcPr>
          <w:p w14:paraId="2D2BB195" w14:textId="77777777" w:rsidR="00240BDA" w:rsidRPr="009D433E" w:rsidRDefault="00240BDA" w:rsidP="009D433E">
            <w:pPr>
              <w:spacing w:after="0" w:line="480" w:lineRule="auto"/>
              <w:ind w:left="0" w:right="0" w:firstLine="0"/>
              <w:jc w:val="left"/>
              <w:rPr>
                <w:rFonts w:ascii="Arial" w:eastAsia="Arial" w:hAnsi="Arial" w:cs="Arial"/>
                <w:sz w:val="20"/>
                <w:szCs w:val="20"/>
              </w:rPr>
            </w:pPr>
          </w:p>
        </w:tc>
      </w:tr>
      <w:tr w:rsidR="00240BDA" w:rsidRPr="009D433E" w14:paraId="6857B8E2" w14:textId="77777777">
        <w:tc>
          <w:tcPr>
            <w:tcW w:w="4675" w:type="dxa"/>
          </w:tcPr>
          <w:p w14:paraId="756C073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General anesthetic</w:t>
            </w:r>
          </w:p>
        </w:tc>
        <w:tc>
          <w:tcPr>
            <w:tcW w:w="4675" w:type="dxa"/>
          </w:tcPr>
          <w:p w14:paraId="4C5EB52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16473 (95.52%)</w:t>
            </w:r>
          </w:p>
        </w:tc>
      </w:tr>
      <w:tr w:rsidR="00240BDA" w:rsidRPr="009D433E" w14:paraId="5BECD2F7" w14:textId="77777777">
        <w:tc>
          <w:tcPr>
            <w:tcW w:w="4675" w:type="dxa"/>
          </w:tcPr>
          <w:p w14:paraId="085CA6A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Regional anesthetic</w:t>
            </w:r>
          </w:p>
        </w:tc>
        <w:tc>
          <w:tcPr>
            <w:tcW w:w="4675" w:type="dxa"/>
          </w:tcPr>
          <w:p w14:paraId="6571DB09"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481 (2.79%)</w:t>
            </w:r>
          </w:p>
        </w:tc>
      </w:tr>
      <w:tr w:rsidR="00240BDA" w:rsidRPr="009D433E" w14:paraId="4C9963C5" w14:textId="77777777">
        <w:tc>
          <w:tcPr>
            <w:tcW w:w="4675" w:type="dxa"/>
          </w:tcPr>
          <w:p w14:paraId="276640B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  Monitored anesthetic care</w:t>
            </w:r>
          </w:p>
        </w:tc>
        <w:tc>
          <w:tcPr>
            <w:tcW w:w="4675" w:type="dxa"/>
          </w:tcPr>
          <w:p w14:paraId="18CEB24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292 (1.69%)</w:t>
            </w:r>
          </w:p>
        </w:tc>
      </w:tr>
    </w:tbl>
    <w:p w14:paraId="33955595" w14:textId="77777777" w:rsidR="00240BDA" w:rsidRPr="009D433E" w:rsidRDefault="00240BDA" w:rsidP="009D433E">
      <w:pPr>
        <w:spacing w:after="0" w:line="480" w:lineRule="auto"/>
        <w:ind w:left="0" w:right="0" w:firstLine="0"/>
        <w:jc w:val="left"/>
        <w:rPr>
          <w:rFonts w:ascii="Arial" w:eastAsia="Arial" w:hAnsi="Arial" w:cs="Arial"/>
          <w:b/>
          <w:sz w:val="20"/>
          <w:szCs w:val="20"/>
        </w:rPr>
      </w:pPr>
    </w:p>
    <w:p w14:paraId="030106E1" w14:textId="77777777" w:rsidR="00240BDA" w:rsidRPr="009D433E" w:rsidRDefault="00000000" w:rsidP="009D433E">
      <w:pPr>
        <w:spacing w:after="0" w:line="480" w:lineRule="auto"/>
        <w:ind w:left="0" w:right="0" w:firstLine="0"/>
        <w:jc w:val="left"/>
        <w:rPr>
          <w:rFonts w:ascii="Arial" w:eastAsia="Arial" w:hAnsi="Arial" w:cs="Arial"/>
          <w:sz w:val="20"/>
          <w:szCs w:val="20"/>
        </w:rPr>
        <w:sectPr w:rsidR="00240BDA" w:rsidRPr="009D433E">
          <w:footerReference w:type="even" r:id="rId10"/>
          <w:footerReference w:type="default" r:id="rId11"/>
          <w:pgSz w:w="12240" w:h="15840"/>
          <w:pgMar w:top="1440" w:right="1440" w:bottom="1440" w:left="1440" w:header="720" w:footer="720" w:gutter="0"/>
          <w:pgNumType w:start="1"/>
          <w:cols w:space="720"/>
        </w:sectPr>
      </w:pPr>
      <w:r w:rsidRPr="009D433E">
        <w:rPr>
          <w:rFonts w:ascii="Arial" w:eastAsia="Arial" w:hAnsi="Arial" w:cs="Arial"/>
          <w:sz w:val="20"/>
          <w:szCs w:val="20"/>
        </w:rPr>
        <w:t>Abbreviations: SD, standard deviation; BMI, body mass index; ASA, American Society of Anesthesiologists; ICD-10, International Statistical Classification of Diseases and Related Health Programs 10th Revision.</w:t>
      </w:r>
    </w:p>
    <w:p w14:paraId="59719FBB"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lastRenderedPageBreak/>
        <w:t>Table 2: Evaluation of Model Performance</w:t>
      </w:r>
    </w:p>
    <w:p w14:paraId="7709B966" w14:textId="77777777" w:rsidR="00240BDA" w:rsidRPr="009D433E" w:rsidRDefault="00240BDA" w:rsidP="009D433E">
      <w:pPr>
        <w:spacing w:after="0" w:line="480" w:lineRule="auto"/>
        <w:ind w:left="0" w:right="0" w:firstLine="0"/>
        <w:jc w:val="left"/>
        <w:rPr>
          <w:rFonts w:ascii="Arial" w:eastAsia="Arial" w:hAnsi="Arial" w:cs="Arial"/>
          <w:sz w:val="20"/>
          <w:szCs w:val="20"/>
        </w:rPr>
      </w:pPr>
    </w:p>
    <w:tbl>
      <w:tblPr>
        <w:tblStyle w:val="a0"/>
        <w:tblW w:w="12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0"/>
        <w:gridCol w:w="1495"/>
        <w:gridCol w:w="1482"/>
        <w:gridCol w:w="1502"/>
        <w:gridCol w:w="1503"/>
        <w:gridCol w:w="1510"/>
        <w:gridCol w:w="1482"/>
        <w:gridCol w:w="1462"/>
        <w:gridCol w:w="1487"/>
      </w:tblGrid>
      <w:tr w:rsidR="00240BDA" w:rsidRPr="009D433E" w14:paraId="5F7B6BDA" w14:textId="77777777">
        <w:tc>
          <w:tcPr>
            <w:tcW w:w="1050" w:type="dxa"/>
          </w:tcPr>
          <w:p w14:paraId="4B1A878C"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Model</w:t>
            </w:r>
          </w:p>
        </w:tc>
        <w:tc>
          <w:tcPr>
            <w:tcW w:w="1495" w:type="dxa"/>
          </w:tcPr>
          <w:p w14:paraId="53CEEBB0"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Scheduled Duration</w:t>
            </w:r>
          </w:p>
        </w:tc>
        <w:tc>
          <w:tcPr>
            <w:tcW w:w="1482" w:type="dxa"/>
          </w:tcPr>
          <w:p w14:paraId="44349302"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Neural Network</w:t>
            </w:r>
          </w:p>
        </w:tc>
        <w:tc>
          <w:tcPr>
            <w:tcW w:w="1502" w:type="dxa"/>
          </w:tcPr>
          <w:p w14:paraId="2FF885ED"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Linear Regression</w:t>
            </w:r>
          </w:p>
        </w:tc>
        <w:tc>
          <w:tcPr>
            <w:tcW w:w="1503" w:type="dxa"/>
          </w:tcPr>
          <w:p w14:paraId="6C369289"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Ridge Regression</w:t>
            </w:r>
          </w:p>
        </w:tc>
        <w:tc>
          <w:tcPr>
            <w:tcW w:w="1510" w:type="dxa"/>
          </w:tcPr>
          <w:p w14:paraId="04A08FE1"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Lasso Regression</w:t>
            </w:r>
          </w:p>
        </w:tc>
        <w:tc>
          <w:tcPr>
            <w:tcW w:w="1482" w:type="dxa"/>
          </w:tcPr>
          <w:p w14:paraId="1EBC52D4"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Random Forest</w:t>
            </w:r>
          </w:p>
        </w:tc>
        <w:tc>
          <w:tcPr>
            <w:tcW w:w="1462" w:type="dxa"/>
          </w:tcPr>
          <w:p w14:paraId="39C2494F"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GBM</w:t>
            </w:r>
          </w:p>
        </w:tc>
        <w:tc>
          <w:tcPr>
            <w:tcW w:w="1487" w:type="dxa"/>
          </w:tcPr>
          <w:p w14:paraId="6D8341AD"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XGBoost</w:t>
            </w:r>
          </w:p>
        </w:tc>
      </w:tr>
      <w:tr w:rsidR="00240BDA" w:rsidRPr="009D433E" w14:paraId="573C23C4" w14:textId="77777777">
        <w:tc>
          <w:tcPr>
            <w:tcW w:w="1050" w:type="dxa"/>
          </w:tcPr>
          <w:p w14:paraId="1CE57A8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MSE</w:t>
            </w:r>
          </w:p>
        </w:tc>
        <w:tc>
          <w:tcPr>
            <w:tcW w:w="1495" w:type="dxa"/>
          </w:tcPr>
          <w:p w14:paraId="2A99D82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2498.4 ± 202.0</w:t>
            </w:r>
          </w:p>
        </w:tc>
        <w:tc>
          <w:tcPr>
            <w:tcW w:w="1482" w:type="dxa"/>
          </w:tcPr>
          <w:p w14:paraId="6B05D42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 xml:space="preserve">2469.3 </w:t>
            </w:r>
            <w:r w:rsidRPr="009D433E">
              <w:rPr>
                <w:rFonts w:ascii="Arial" w:eastAsia="Arial" w:hAnsi="Arial" w:cs="Arial"/>
                <w:sz w:val="20"/>
                <w:szCs w:val="20"/>
              </w:rPr>
              <w:t xml:space="preserve">± </w:t>
            </w:r>
            <w:r w:rsidRPr="009D433E">
              <w:rPr>
                <w:rFonts w:ascii="Arial" w:eastAsia="Arial" w:hAnsi="Arial" w:cs="Arial"/>
                <w:b/>
                <w:sz w:val="20"/>
                <w:szCs w:val="20"/>
              </w:rPr>
              <w:t>224.1</w:t>
            </w:r>
          </w:p>
        </w:tc>
        <w:tc>
          <w:tcPr>
            <w:tcW w:w="1502" w:type="dxa"/>
          </w:tcPr>
          <w:p w14:paraId="59A8349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3137.5 ± 299.1</w:t>
            </w:r>
          </w:p>
        </w:tc>
        <w:tc>
          <w:tcPr>
            <w:tcW w:w="1503" w:type="dxa"/>
          </w:tcPr>
          <w:p w14:paraId="24F6FBB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3131.2 ± 305.1</w:t>
            </w:r>
          </w:p>
        </w:tc>
        <w:tc>
          <w:tcPr>
            <w:tcW w:w="1510" w:type="dxa"/>
          </w:tcPr>
          <w:p w14:paraId="3224954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3134.1 ± 300.9</w:t>
            </w:r>
          </w:p>
        </w:tc>
        <w:tc>
          <w:tcPr>
            <w:tcW w:w="1482" w:type="dxa"/>
          </w:tcPr>
          <w:p w14:paraId="407F4B7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2567.3 ± 194.3</w:t>
            </w:r>
          </w:p>
        </w:tc>
        <w:tc>
          <w:tcPr>
            <w:tcW w:w="1462" w:type="dxa"/>
          </w:tcPr>
          <w:p w14:paraId="6E7ECE1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583.5 ± 245.6</w:t>
            </w:r>
          </w:p>
        </w:tc>
        <w:tc>
          <w:tcPr>
            <w:tcW w:w="1487" w:type="dxa"/>
          </w:tcPr>
          <w:p w14:paraId="11B4917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2507.0 ± 214.6</w:t>
            </w:r>
          </w:p>
        </w:tc>
      </w:tr>
      <w:tr w:rsidR="00240BDA" w:rsidRPr="009D433E" w14:paraId="22C448E8" w14:textId="77777777">
        <w:tc>
          <w:tcPr>
            <w:tcW w:w="1050" w:type="dxa"/>
          </w:tcPr>
          <w:p w14:paraId="39350B3E"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RMSE (minutes)</w:t>
            </w:r>
          </w:p>
        </w:tc>
        <w:tc>
          <w:tcPr>
            <w:tcW w:w="1495" w:type="dxa"/>
          </w:tcPr>
          <w:p w14:paraId="42FD18B9"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49.9 ± 2.0</w:t>
            </w:r>
          </w:p>
        </w:tc>
        <w:tc>
          <w:tcPr>
            <w:tcW w:w="1482" w:type="dxa"/>
          </w:tcPr>
          <w:p w14:paraId="02AA4AD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 xml:space="preserve">49.7 </w:t>
            </w:r>
            <w:r w:rsidRPr="009D433E">
              <w:rPr>
                <w:rFonts w:ascii="Arial" w:eastAsia="Arial" w:hAnsi="Arial" w:cs="Arial"/>
                <w:sz w:val="20"/>
                <w:szCs w:val="20"/>
              </w:rPr>
              <w:t xml:space="preserve">± </w:t>
            </w:r>
            <w:r w:rsidRPr="009D433E">
              <w:rPr>
                <w:rFonts w:ascii="Arial" w:eastAsia="Arial" w:hAnsi="Arial" w:cs="Arial"/>
                <w:b/>
                <w:sz w:val="20"/>
                <w:szCs w:val="20"/>
              </w:rPr>
              <w:t>2.3</w:t>
            </w:r>
          </w:p>
        </w:tc>
        <w:tc>
          <w:tcPr>
            <w:tcW w:w="1502" w:type="dxa"/>
          </w:tcPr>
          <w:p w14:paraId="5A053D6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56.0 ± 2.7</w:t>
            </w:r>
          </w:p>
        </w:tc>
        <w:tc>
          <w:tcPr>
            <w:tcW w:w="1503" w:type="dxa"/>
          </w:tcPr>
          <w:p w14:paraId="161217A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55.9 ± 2.7</w:t>
            </w:r>
          </w:p>
        </w:tc>
        <w:tc>
          <w:tcPr>
            <w:tcW w:w="1510" w:type="dxa"/>
          </w:tcPr>
          <w:p w14:paraId="4F21393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55.9 ± 2.7</w:t>
            </w:r>
          </w:p>
        </w:tc>
        <w:tc>
          <w:tcPr>
            <w:tcW w:w="1482" w:type="dxa"/>
          </w:tcPr>
          <w:p w14:paraId="489D59A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50.6 ± 1.9</w:t>
            </w:r>
          </w:p>
        </w:tc>
        <w:tc>
          <w:tcPr>
            <w:tcW w:w="1462" w:type="dxa"/>
          </w:tcPr>
          <w:p w14:paraId="578672D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50.8 ± 2.4</w:t>
            </w:r>
          </w:p>
        </w:tc>
        <w:tc>
          <w:tcPr>
            <w:tcW w:w="1487" w:type="dxa"/>
          </w:tcPr>
          <w:p w14:paraId="5BF00A3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50.0 ± 2.2</w:t>
            </w:r>
          </w:p>
        </w:tc>
      </w:tr>
      <w:tr w:rsidR="00240BDA" w:rsidRPr="009D433E" w14:paraId="0981F426" w14:textId="77777777">
        <w:tc>
          <w:tcPr>
            <w:tcW w:w="1050" w:type="dxa"/>
          </w:tcPr>
          <w:p w14:paraId="5F2DA1D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MAE</w:t>
            </w:r>
          </w:p>
        </w:tc>
        <w:tc>
          <w:tcPr>
            <w:tcW w:w="1495" w:type="dxa"/>
          </w:tcPr>
          <w:p w14:paraId="74A7238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35.3 ± 1.0</w:t>
            </w:r>
          </w:p>
        </w:tc>
        <w:tc>
          <w:tcPr>
            <w:tcW w:w="1482" w:type="dxa"/>
          </w:tcPr>
          <w:p w14:paraId="4B0ACB2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 xml:space="preserve">31.8 </w:t>
            </w:r>
            <w:r w:rsidRPr="009D433E">
              <w:rPr>
                <w:rFonts w:ascii="Arial" w:eastAsia="Arial" w:hAnsi="Arial" w:cs="Arial"/>
                <w:sz w:val="20"/>
                <w:szCs w:val="20"/>
              </w:rPr>
              <w:t xml:space="preserve">± </w:t>
            </w:r>
            <w:r w:rsidRPr="009D433E">
              <w:rPr>
                <w:rFonts w:ascii="Arial" w:eastAsia="Arial" w:hAnsi="Arial" w:cs="Arial"/>
                <w:b/>
                <w:sz w:val="20"/>
                <w:szCs w:val="20"/>
              </w:rPr>
              <w:t>1.2</w:t>
            </w:r>
          </w:p>
        </w:tc>
        <w:tc>
          <w:tcPr>
            <w:tcW w:w="1502" w:type="dxa"/>
          </w:tcPr>
          <w:p w14:paraId="781FB02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36.9 ± 1.3</w:t>
            </w:r>
          </w:p>
        </w:tc>
        <w:tc>
          <w:tcPr>
            <w:tcW w:w="1503" w:type="dxa"/>
          </w:tcPr>
          <w:p w14:paraId="72B53848"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36.9 ± 1.3</w:t>
            </w:r>
          </w:p>
        </w:tc>
        <w:tc>
          <w:tcPr>
            <w:tcW w:w="1510" w:type="dxa"/>
          </w:tcPr>
          <w:p w14:paraId="2D3D0EE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36.9 ± 1.3</w:t>
            </w:r>
          </w:p>
        </w:tc>
        <w:tc>
          <w:tcPr>
            <w:tcW w:w="1482" w:type="dxa"/>
          </w:tcPr>
          <w:p w14:paraId="1A7096CC"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36.8 ± 1.3</w:t>
            </w:r>
          </w:p>
        </w:tc>
        <w:tc>
          <w:tcPr>
            <w:tcW w:w="1462" w:type="dxa"/>
          </w:tcPr>
          <w:p w14:paraId="6C55C767"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32.4 ± 1.3</w:t>
            </w:r>
          </w:p>
        </w:tc>
        <w:tc>
          <w:tcPr>
            <w:tcW w:w="1487" w:type="dxa"/>
          </w:tcPr>
          <w:p w14:paraId="31CFBC9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32.5 ± 1.4</w:t>
            </w:r>
          </w:p>
        </w:tc>
      </w:tr>
      <w:tr w:rsidR="00240BDA" w:rsidRPr="009D433E" w14:paraId="53F5A488" w14:textId="77777777">
        <w:tc>
          <w:tcPr>
            <w:tcW w:w="1050" w:type="dxa"/>
          </w:tcPr>
          <w:p w14:paraId="598017BE"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MAPE</w:t>
            </w:r>
          </w:p>
        </w:tc>
        <w:tc>
          <w:tcPr>
            <w:tcW w:w="1495" w:type="dxa"/>
          </w:tcPr>
          <w:p w14:paraId="221BA7D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0.34 ± 0.01</w:t>
            </w:r>
          </w:p>
        </w:tc>
        <w:tc>
          <w:tcPr>
            <w:tcW w:w="1482" w:type="dxa"/>
          </w:tcPr>
          <w:p w14:paraId="1A03D34E"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 xml:space="preserve">0.26 </w:t>
            </w:r>
            <w:r w:rsidRPr="009D433E">
              <w:rPr>
                <w:rFonts w:ascii="Arial" w:eastAsia="Arial" w:hAnsi="Arial" w:cs="Arial"/>
                <w:sz w:val="20"/>
                <w:szCs w:val="20"/>
              </w:rPr>
              <w:t xml:space="preserve">± </w:t>
            </w:r>
            <w:r w:rsidRPr="009D433E">
              <w:rPr>
                <w:rFonts w:ascii="Arial" w:eastAsia="Arial" w:hAnsi="Arial" w:cs="Arial"/>
                <w:b/>
                <w:sz w:val="20"/>
                <w:szCs w:val="20"/>
              </w:rPr>
              <w:t>0.01</w:t>
            </w:r>
          </w:p>
        </w:tc>
        <w:tc>
          <w:tcPr>
            <w:tcW w:w="1502" w:type="dxa"/>
          </w:tcPr>
          <w:p w14:paraId="1FCE212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0.31 ± 0.01</w:t>
            </w:r>
          </w:p>
        </w:tc>
        <w:tc>
          <w:tcPr>
            <w:tcW w:w="1503" w:type="dxa"/>
          </w:tcPr>
          <w:p w14:paraId="41DA38B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0.31 ± 0.01</w:t>
            </w:r>
          </w:p>
        </w:tc>
        <w:tc>
          <w:tcPr>
            <w:tcW w:w="1510" w:type="dxa"/>
          </w:tcPr>
          <w:p w14:paraId="6BBDDD9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0.31 ± 0.01</w:t>
            </w:r>
          </w:p>
        </w:tc>
        <w:tc>
          <w:tcPr>
            <w:tcW w:w="1482" w:type="dxa"/>
          </w:tcPr>
          <w:p w14:paraId="6DEB4E1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 xml:space="preserve">0.26 </w:t>
            </w:r>
            <w:r w:rsidRPr="009D433E">
              <w:rPr>
                <w:rFonts w:ascii="Arial" w:eastAsia="Arial" w:hAnsi="Arial" w:cs="Arial"/>
                <w:sz w:val="20"/>
                <w:szCs w:val="20"/>
              </w:rPr>
              <w:t xml:space="preserve">± </w:t>
            </w:r>
            <w:r w:rsidRPr="009D433E">
              <w:rPr>
                <w:rFonts w:ascii="Arial" w:eastAsia="Arial" w:hAnsi="Arial" w:cs="Arial"/>
                <w:b/>
                <w:sz w:val="20"/>
                <w:szCs w:val="20"/>
              </w:rPr>
              <w:t>0.01</w:t>
            </w:r>
          </w:p>
        </w:tc>
        <w:tc>
          <w:tcPr>
            <w:tcW w:w="1462" w:type="dxa"/>
          </w:tcPr>
          <w:p w14:paraId="771F8678"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0.27 ± 0.01</w:t>
            </w:r>
          </w:p>
        </w:tc>
        <w:tc>
          <w:tcPr>
            <w:tcW w:w="1487" w:type="dxa"/>
          </w:tcPr>
          <w:p w14:paraId="0F7699C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0.27 ± 0.01</w:t>
            </w:r>
          </w:p>
        </w:tc>
      </w:tr>
      <w:tr w:rsidR="00240BDA" w:rsidRPr="009D433E" w14:paraId="7D7580D0" w14:textId="77777777">
        <w:tc>
          <w:tcPr>
            <w:tcW w:w="1050" w:type="dxa"/>
          </w:tcPr>
          <w:p w14:paraId="11B5D55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R</w:t>
            </w:r>
            <w:r w:rsidRPr="009D433E">
              <w:rPr>
                <w:rFonts w:ascii="Arial" w:eastAsia="Arial" w:hAnsi="Arial" w:cs="Arial"/>
                <w:sz w:val="20"/>
                <w:szCs w:val="20"/>
                <w:vertAlign w:val="superscript"/>
              </w:rPr>
              <w:t>2</w:t>
            </w:r>
          </w:p>
        </w:tc>
        <w:tc>
          <w:tcPr>
            <w:tcW w:w="1495" w:type="dxa"/>
          </w:tcPr>
          <w:p w14:paraId="07C54B1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 xml:space="preserve">0.78 </w:t>
            </w:r>
            <w:r w:rsidRPr="009D433E">
              <w:rPr>
                <w:rFonts w:ascii="Arial" w:eastAsia="Arial" w:hAnsi="Arial" w:cs="Arial"/>
                <w:sz w:val="20"/>
                <w:szCs w:val="20"/>
              </w:rPr>
              <w:t xml:space="preserve">± </w:t>
            </w:r>
            <w:r w:rsidRPr="009D433E">
              <w:rPr>
                <w:rFonts w:ascii="Arial" w:eastAsia="Arial" w:hAnsi="Arial" w:cs="Arial"/>
                <w:b/>
                <w:sz w:val="20"/>
                <w:szCs w:val="20"/>
              </w:rPr>
              <w:t>0.03</w:t>
            </w:r>
          </w:p>
        </w:tc>
        <w:tc>
          <w:tcPr>
            <w:tcW w:w="1482" w:type="dxa"/>
          </w:tcPr>
          <w:p w14:paraId="36DE497C"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 xml:space="preserve">0.78 </w:t>
            </w:r>
            <w:r w:rsidRPr="009D433E">
              <w:rPr>
                <w:rFonts w:ascii="Arial" w:eastAsia="Arial" w:hAnsi="Arial" w:cs="Arial"/>
                <w:sz w:val="20"/>
                <w:szCs w:val="20"/>
              </w:rPr>
              <w:t xml:space="preserve">± </w:t>
            </w:r>
            <w:r w:rsidRPr="009D433E">
              <w:rPr>
                <w:rFonts w:ascii="Arial" w:eastAsia="Arial" w:hAnsi="Arial" w:cs="Arial"/>
                <w:b/>
                <w:sz w:val="20"/>
                <w:szCs w:val="20"/>
              </w:rPr>
              <w:t>0.01</w:t>
            </w:r>
          </w:p>
        </w:tc>
        <w:tc>
          <w:tcPr>
            <w:tcW w:w="1502" w:type="dxa"/>
          </w:tcPr>
          <w:p w14:paraId="08B5E04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0.72 ± 0.02</w:t>
            </w:r>
          </w:p>
        </w:tc>
        <w:tc>
          <w:tcPr>
            <w:tcW w:w="1503" w:type="dxa"/>
          </w:tcPr>
          <w:p w14:paraId="4468FF0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0.72 ± 0.02</w:t>
            </w:r>
          </w:p>
        </w:tc>
        <w:tc>
          <w:tcPr>
            <w:tcW w:w="1510" w:type="dxa"/>
          </w:tcPr>
          <w:p w14:paraId="0B0C41C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0.72 ± 0.02</w:t>
            </w:r>
          </w:p>
        </w:tc>
        <w:tc>
          <w:tcPr>
            <w:tcW w:w="1482" w:type="dxa"/>
          </w:tcPr>
          <w:p w14:paraId="704341E8"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0.77 ± 0.02</w:t>
            </w:r>
          </w:p>
        </w:tc>
        <w:tc>
          <w:tcPr>
            <w:tcW w:w="1462" w:type="dxa"/>
          </w:tcPr>
          <w:p w14:paraId="5F445558"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0.78 ± 0.02</w:t>
            </w:r>
          </w:p>
        </w:tc>
        <w:tc>
          <w:tcPr>
            <w:tcW w:w="1487" w:type="dxa"/>
          </w:tcPr>
          <w:p w14:paraId="5B8AF8BE"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0.78 ± 0.02</w:t>
            </w:r>
          </w:p>
        </w:tc>
      </w:tr>
    </w:tbl>
    <w:p w14:paraId="1FDBAC11"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4964CF6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Abbreviations: GBM, MSE, mean squared error; RMSE, root mean squared error; MAE, mean absolute error; MAPE, mean absolute percentage error; </w:t>
      </w:r>
      <w:r w:rsidRPr="009D433E">
        <w:rPr>
          <w:rFonts w:ascii="Arial" w:eastAsia="Arial" w:hAnsi="Arial" w:cs="Arial"/>
          <w:i/>
          <w:sz w:val="20"/>
          <w:szCs w:val="20"/>
        </w:rPr>
        <w:t>R</w:t>
      </w:r>
      <w:r w:rsidRPr="009D433E">
        <w:rPr>
          <w:rFonts w:ascii="Arial" w:eastAsia="Arial" w:hAnsi="Arial" w:cs="Arial"/>
          <w:sz w:val="20"/>
          <w:szCs w:val="20"/>
          <w:vertAlign w:val="superscript"/>
        </w:rPr>
        <w:t>2</w:t>
      </w:r>
      <w:r w:rsidRPr="009D433E">
        <w:rPr>
          <w:rFonts w:ascii="Arial" w:eastAsia="Arial" w:hAnsi="Arial" w:cs="Arial"/>
          <w:sz w:val="20"/>
          <w:szCs w:val="20"/>
        </w:rPr>
        <w:t>, coefficient of determination.</w:t>
      </w:r>
    </w:p>
    <w:p w14:paraId="3B76A533"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51AC6121"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5D171364"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594FCC74"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Table 4: Residual Analysis</w:t>
      </w:r>
    </w:p>
    <w:p w14:paraId="656351E9" w14:textId="77777777" w:rsidR="00240BDA" w:rsidRPr="009D433E" w:rsidRDefault="00240BDA" w:rsidP="009D433E">
      <w:pPr>
        <w:spacing w:after="0" w:line="480" w:lineRule="auto"/>
        <w:ind w:left="0" w:right="0" w:firstLine="0"/>
        <w:jc w:val="left"/>
        <w:rPr>
          <w:rFonts w:ascii="Arial" w:eastAsia="Arial" w:hAnsi="Arial" w:cs="Arial"/>
          <w:sz w:val="20"/>
          <w:szCs w:val="20"/>
        </w:rPr>
      </w:pPr>
    </w:p>
    <w:tbl>
      <w:tblPr>
        <w:tblStyle w:val="a1"/>
        <w:tblW w:w="12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1550"/>
        <w:gridCol w:w="1410"/>
        <w:gridCol w:w="1409"/>
        <w:gridCol w:w="1410"/>
        <w:gridCol w:w="1410"/>
        <w:gridCol w:w="1409"/>
        <w:gridCol w:w="1410"/>
        <w:gridCol w:w="1410"/>
      </w:tblGrid>
      <w:tr w:rsidR="00240BDA" w:rsidRPr="009D433E" w14:paraId="7EEB1F9C" w14:textId="77777777">
        <w:tc>
          <w:tcPr>
            <w:tcW w:w="1555" w:type="dxa"/>
          </w:tcPr>
          <w:p w14:paraId="2E4A345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lastRenderedPageBreak/>
              <w:t>Model</w:t>
            </w:r>
          </w:p>
        </w:tc>
        <w:tc>
          <w:tcPr>
            <w:tcW w:w="1550" w:type="dxa"/>
          </w:tcPr>
          <w:p w14:paraId="6FC66EC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Scheduled Duration</w:t>
            </w:r>
          </w:p>
        </w:tc>
        <w:tc>
          <w:tcPr>
            <w:tcW w:w="1410" w:type="dxa"/>
          </w:tcPr>
          <w:p w14:paraId="2A95AB1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Neural Network</w:t>
            </w:r>
          </w:p>
        </w:tc>
        <w:tc>
          <w:tcPr>
            <w:tcW w:w="1409" w:type="dxa"/>
          </w:tcPr>
          <w:p w14:paraId="4AD0FAC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Linear Regression</w:t>
            </w:r>
          </w:p>
        </w:tc>
        <w:tc>
          <w:tcPr>
            <w:tcW w:w="1410" w:type="dxa"/>
          </w:tcPr>
          <w:p w14:paraId="4E3270D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Ridge Regression</w:t>
            </w:r>
          </w:p>
        </w:tc>
        <w:tc>
          <w:tcPr>
            <w:tcW w:w="1410" w:type="dxa"/>
          </w:tcPr>
          <w:p w14:paraId="001F2D2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Lasso Regression</w:t>
            </w:r>
          </w:p>
        </w:tc>
        <w:tc>
          <w:tcPr>
            <w:tcW w:w="1409" w:type="dxa"/>
          </w:tcPr>
          <w:p w14:paraId="4713736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Random Forest</w:t>
            </w:r>
          </w:p>
        </w:tc>
        <w:tc>
          <w:tcPr>
            <w:tcW w:w="1410" w:type="dxa"/>
          </w:tcPr>
          <w:p w14:paraId="50400307"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GBM</w:t>
            </w:r>
          </w:p>
        </w:tc>
        <w:tc>
          <w:tcPr>
            <w:tcW w:w="1410" w:type="dxa"/>
          </w:tcPr>
          <w:p w14:paraId="42C0F105"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XGBoost</w:t>
            </w:r>
          </w:p>
        </w:tc>
      </w:tr>
      <w:tr w:rsidR="00240BDA" w:rsidRPr="009D433E" w14:paraId="47ACFD8D" w14:textId="77777777">
        <w:tc>
          <w:tcPr>
            <w:tcW w:w="1555" w:type="dxa"/>
          </w:tcPr>
          <w:p w14:paraId="1D2898D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Mean residual, minutes ± SD</w:t>
            </w:r>
          </w:p>
        </w:tc>
        <w:tc>
          <w:tcPr>
            <w:tcW w:w="1550" w:type="dxa"/>
          </w:tcPr>
          <w:p w14:paraId="397D0D0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-18.52 ± 36.72</w:t>
            </w:r>
          </w:p>
        </w:tc>
        <w:tc>
          <w:tcPr>
            <w:tcW w:w="1410" w:type="dxa"/>
          </w:tcPr>
          <w:p w14:paraId="0D6AC9D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-0.37 ± 40.05</w:t>
            </w:r>
          </w:p>
        </w:tc>
        <w:tc>
          <w:tcPr>
            <w:tcW w:w="1409" w:type="dxa"/>
          </w:tcPr>
          <w:p w14:paraId="54CD612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-1.72 ± 40.47</w:t>
            </w:r>
          </w:p>
        </w:tc>
        <w:tc>
          <w:tcPr>
            <w:tcW w:w="1410" w:type="dxa"/>
          </w:tcPr>
          <w:p w14:paraId="66158D5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-2.05 ± 40.20</w:t>
            </w:r>
          </w:p>
        </w:tc>
        <w:tc>
          <w:tcPr>
            <w:tcW w:w="1410" w:type="dxa"/>
          </w:tcPr>
          <w:p w14:paraId="63DBC02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-2.13 ± 40.92</w:t>
            </w:r>
          </w:p>
        </w:tc>
        <w:tc>
          <w:tcPr>
            <w:tcW w:w="1409" w:type="dxa"/>
          </w:tcPr>
          <w:p w14:paraId="0066B26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-2.69 ± 44.95</w:t>
            </w:r>
          </w:p>
        </w:tc>
        <w:tc>
          <w:tcPr>
            <w:tcW w:w="1410" w:type="dxa"/>
          </w:tcPr>
          <w:p w14:paraId="7ED77315"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sz w:val="20"/>
                <w:szCs w:val="20"/>
              </w:rPr>
              <w:t>-2.67 ± 44.87</w:t>
            </w:r>
          </w:p>
        </w:tc>
        <w:tc>
          <w:tcPr>
            <w:tcW w:w="1410" w:type="dxa"/>
          </w:tcPr>
          <w:p w14:paraId="2A66E006"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sz w:val="20"/>
                <w:szCs w:val="20"/>
              </w:rPr>
              <w:t>-2.63 ± 44.94</w:t>
            </w:r>
          </w:p>
        </w:tc>
      </w:tr>
      <w:tr w:rsidR="00240BDA" w:rsidRPr="009D433E" w14:paraId="3DBE3D10" w14:textId="77777777">
        <w:tc>
          <w:tcPr>
            <w:tcW w:w="1555" w:type="dxa"/>
          </w:tcPr>
          <w:p w14:paraId="5287ECF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Median residual, minutes ± IQR</w:t>
            </w:r>
          </w:p>
        </w:tc>
        <w:tc>
          <w:tcPr>
            <w:tcW w:w="1550" w:type="dxa"/>
          </w:tcPr>
          <w:p w14:paraId="439B1C18"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-19.00 ± 39.00</w:t>
            </w:r>
          </w:p>
        </w:tc>
        <w:tc>
          <w:tcPr>
            <w:tcW w:w="1410" w:type="dxa"/>
          </w:tcPr>
          <w:p w14:paraId="3091A66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-3.69 ± 37.20</w:t>
            </w:r>
          </w:p>
        </w:tc>
        <w:tc>
          <w:tcPr>
            <w:tcW w:w="1409" w:type="dxa"/>
          </w:tcPr>
          <w:p w14:paraId="5EAA780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-4.52 ± 47.15</w:t>
            </w:r>
          </w:p>
        </w:tc>
        <w:tc>
          <w:tcPr>
            <w:tcW w:w="1410" w:type="dxa"/>
          </w:tcPr>
          <w:p w14:paraId="4CCC0CAC"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-4.66 ± 47.18</w:t>
            </w:r>
          </w:p>
        </w:tc>
        <w:tc>
          <w:tcPr>
            <w:tcW w:w="1410" w:type="dxa"/>
          </w:tcPr>
          <w:p w14:paraId="4B0EF1A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-4.83 ± 46.96</w:t>
            </w:r>
          </w:p>
        </w:tc>
        <w:tc>
          <w:tcPr>
            <w:tcW w:w="1409" w:type="dxa"/>
          </w:tcPr>
          <w:p w14:paraId="175AA03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-4.84 ± 37.82</w:t>
            </w:r>
          </w:p>
        </w:tc>
        <w:tc>
          <w:tcPr>
            <w:tcW w:w="1410" w:type="dxa"/>
          </w:tcPr>
          <w:p w14:paraId="0AC03492"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sz w:val="20"/>
                <w:szCs w:val="20"/>
              </w:rPr>
              <w:t>-5.62 ± 38.73</w:t>
            </w:r>
          </w:p>
        </w:tc>
        <w:tc>
          <w:tcPr>
            <w:tcW w:w="1410" w:type="dxa"/>
          </w:tcPr>
          <w:p w14:paraId="0AAD846F"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sz w:val="20"/>
                <w:szCs w:val="20"/>
              </w:rPr>
              <w:t>-5.84 ± 38.59</w:t>
            </w:r>
          </w:p>
        </w:tc>
      </w:tr>
      <w:tr w:rsidR="00240BDA" w:rsidRPr="009D433E" w14:paraId="6CC24EC7" w14:textId="77777777">
        <w:tc>
          <w:tcPr>
            <w:tcW w:w="1555" w:type="dxa"/>
          </w:tcPr>
          <w:p w14:paraId="4639652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t-statistic</w:t>
            </w:r>
          </w:p>
        </w:tc>
        <w:tc>
          <w:tcPr>
            <w:tcW w:w="1550" w:type="dxa"/>
          </w:tcPr>
          <w:p w14:paraId="22E9866C"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-52.956</w:t>
            </w:r>
          </w:p>
        </w:tc>
        <w:tc>
          <w:tcPr>
            <w:tcW w:w="1410" w:type="dxa"/>
          </w:tcPr>
          <w:p w14:paraId="73D6922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-0.960</w:t>
            </w:r>
          </w:p>
        </w:tc>
        <w:tc>
          <w:tcPr>
            <w:tcW w:w="1409" w:type="dxa"/>
          </w:tcPr>
          <w:p w14:paraId="09B1055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-6.155</w:t>
            </w:r>
          </w:p>
        </w:tc>
        <w:tc>
          <w:tcPr>
            <w:tcW w:w="1410" w:type="dxa"/>
          </w:tcPr>
          <w:p w14:paraId="672665C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-6.294</w:t>
            </w:r>
          </w:p>
        </w:tc>
        <w:tc>
          <w:tcPr>
            <w:tcW w:w="1410" w:type="dxa"/>
          </w:tcPr>
          <w:p w14:paraId="471B12E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-6.242</w:t>
            </w:r>
          </w:p>
        </w:tc>
        <w:tc>
          <w:tcPr>
            <w:tcW w:w="1409" w:type="dxa"/>
          </w:tcPr>
          <w:p w14:paraId="74B0132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-4.455</w:t>
            </w:r>
          </w:p>
        </w:tc>
        <w:tc>
          <w:tcPr>
            <w:tcW w:w="1410" w:type="dxa"/>
          </w:tcPr>
          <w:p w14:paraId="21DCDCED"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sz w:val="20"/>
                <w:szCs w:val="20"/>
              </w:rPr>
              <w:t>-5.456</w:t>
            </w:r>
          </w:p>
        </w:tc>
        <w:tc>
          <w:tcPr>
            <w:tcW w:w="1410" w:type="dxa"/>
          </w:tcPr>
          <w:p w14:paraId="31142453"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sz w:val="20"/>
                <w:szCs w:val="20"/>
              </w:rPr>
              <w:t>-5.346</w:t>
            </w:r>
          </w:p>
        </w:tc>
      </w:tr>
      <w:tr w:rsidR="00240BDA" w:rsidRPr="009D433E" w14:paraId="2618F07E" w14:textId="77777777">
        <w:trPr>
          <w:trHeight w:val="63"/>
        </w:trPr>
        <w:tc>
          <w:tcPr>
            <w:tcW w:w="1555" w:type="dxa"/>
          </w:tcPr>
          <w:p w14:paraId="7555253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p-value</w:t>
            </w:r>
          </w:p>
        </w:tc>
        <w:tc>
          <w:tcPr>
            <w:tcW w:w="1550" w:type="dxa"/>
          </w:tcPr>
          <w:p w14:paraId="5E80E79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0.00e+00</w:t>
            </w:r>
            <w:r w:rsidRPr="009D433E">
              <w:rPr>
                <w:rFonts w:ascii="Arial" w:eastAsia="Arial" w:hAnsi="Arial" w:cs="Arial"/>
                <w:sz w:val="20"/>
                <w:szCs w:val="20"/>
                <w:vertAlign w:val="superscript"/>
              </w:rPr>
              <w:t>**</w:t>
            </w:r>
          </w:p>
        </w:tc>
        <w:tc>
          <w:tcPr>
            <w:tcW w:w="1410" w:type="dxa"/>
          </w:tcPr>
          <w:p w14:paraId="1240C859"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3.37e-01</w:t>
            </w:r>
          </w:p>
        </w:tc>
        <w:tc>
          <w:tcPr>
            <w:tcW w:w="1409" w:type="dxa"/>
          </w:tcPr>
          <w:p w14:paraId="5A52BEE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7.75e-10</w:t>
            </w:r>
            <w:r w:rsidRPr="009D433E">
              <w:rPr>
                <w:rFonts w:ascii="Arial" w:eastAsia="Arial" w:hAnsi="Arial" w:cs="Arial"/>
                <w:sz w:val="20"/>
                <w:szCs w:val="20"/>
                <w:vertAlign w:val="superscript"/>
              </w:rPr>
              <w:t>**</w:t>
            </w:r>
          </w:p>
        </w:tc>
        <w:tc>
          <w:tcPr>
            <w:tcW w:w="1410" w:type="dxa"/>
          </w:tcPr>
          <w:p w14:paraId="33732D3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3.22e-10</w:t>
            </w:r>
            <w:r w:rsidRPr="009D433E">
              <w:rPr>
                <w:rFonts w:ascii="Arial" w:eastAsia="Arial" w:hAnsi="Arial" w:cs="Arial"/>
                <w:sz w:val="20"/>
                <w:szCs w:val="20"/>
                <w:vertAlign w:val="superscript"/>
              </w:rPr>
              <w:t>**</w:t>
            </w:r>
          </w:p>
        </w:tc>
        <w:tc>
          <w:tcPr>
            <w:tcW w:w="1410" w:type="dxa"/>
          </w:tcPr>
          <w:p w14:paraId="649B5E4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4.48e-10</w:t>
            </w:r>
            <w:r w:rsidRPr="009D433E">
              <w:rPr>
                <w:rFonts w:ascii="Arial" w:eastAsia="Arial" w:hAnsi="Arial" w:cs="Arial"/>
                <w:sz w:val="20"/>
                <w:szCs w:val="20"/>
                <w:vertAlign w:val="superscript"/>
              </w:rPr>
              <w:t>**</w:t>
            </w:r>
          </w:p>
        </w:tc>
        <w:tc>
          <w:tcPr>
            <w:tcW w:w="1409" w:type="dxa"/>
          </w:tcPr>
          <w:p w14:paraId="377C402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8.47e-06</w:t>
            </w:r>
            <w:r w:rsidRPr="009D433E">
              <w:rPr>
                <w:rFonts w:ascii="Arial" w:eastAsia="Arial" w:hAnsi="Arial" w:cs="Arial"/>
                <w:sz w:val="20"/>
                <w:szCs w:val="20"/>
                <w:vertAlign w:val="superscript"/>
              </w:rPr>
              <w:t>**</w:t>
            </w:r>
          </w:p>
        </w:tc>
        <w:tc>
          <w:tcPr>
            <w:tcW w:w="1410" w:type="dxa"/>
          </w:tcPr>
          <w:p w14:paraId="34B4FB45"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sz w:val="20"/>
                <w:szCs w:val="20"/>
              </w:rPr>
              <w:t>4.97e-08</w:t>
            </w:r>
            <w:r w:rsidRPr="009D433E">
              <w:rPr>
                <w:rFonts w:ascii="Arial" w:eastAsia="Arial" w:hAnsi="Arial" w:cs="Arial"/>
                <w:sz w:val="20"/>
                <w:szCs w:val="20"/>
                <w:vertAlign w:val="superscript"/>
              </w:rPr>
              <w:t>**</w:t>
            </w:r>
          </w:p>
        </w:tc>
        <w:tc>
          <w:tcPr>
            <w:tcW w:w="1410" w:type="dxa"/>
          </w:tcPr>
          <w:p w14:paraId="1E185245"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sz w:val="20"/>
                <w:szCs w:val="20"/>
              </w:rPr>
              <w:t>9.17e-08</w:t>
            </w:r>
            <w:r w:rsidRPr="009D433E">
              <w:rPr>
                <w:rFonts w:ascii="Arial" w:eastAsia="Arial" w:hAnsi="Arial" w:cs="Arial"/>
                <w:sz w:val="20"/>
                <w:szCs w:val="20"/>
                <w:vertAlign w:val="superscript"/>
              </w:rPr>
              <w:t>**</w:t>
            </w:r>
          </w:p>
        </w:tc>
      </w:tr>
    </w:tbl>
    <w:p w14:paraId="25CED9EE"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0B8B563B" w14:textId="77777777" w:rsidR="00240BDA" w:rsidRPr="009D433E" w:rsidRDefault="00000000" w:rsidP="009D433E">
      <w:pPr>
        <w:spacing w:after="0" w:line="480" w:lineRule="auto"/>
        <w:ind w:left="0" w:right="0" w:firstLine="0"/>
        <w:jc w:val="left"/>
        <w:rPr>
          <w:rFonts w:ascii="Arial" w:eastAsia="Arial" w:hAnsi="Arial" w:cs="Arial"/>
          <w:b/>
          <w:color w:val="000000"/>
          <w:sz w:val="20"/>
          <w:szCs w:val="20"/>
        </w:rPr>
      </w:pPr>
      <w:r w:rsidRPr="009D433E">
        <w:rPr>
          <w:rFonts w:ascii="Arial" w:eastAsia="Arial" w:hAnsi="Arial" w:cs="Arial"/>
          <w:sz w:val="20"/>
          <w:szCs w:val="20"/>
        </w:rPr>
        <w:t xml:space="preserve">Abbreviations: GDM, gradient boost machine; SD, standard deviation; IQR, interquartile range Comparison of residuals for different models using t-test. Significance levels are indicated by </w:t>
      </w:r>
      <w:r w:rsidRPr="009D433E">
        <w:rPr>
          <w:rFonts w:ascii="Cambria Math" w:eastAsia="Cambria Math" w:hAnsi="Cambria Math" w:cs="Cambria Math"/>
          <w:sz w:val="20"/>
          <w:szCs w:val="20"/>
        </w:rPr>
        <w:t>∗</w:t>
      </w:r>
      <w:r w:rsidRPr="009D433E">
        <w:rPr>
          <w:rFonts w:ascii="Arial" w:eastAsia="Arial" w:hAnsi="Arial" w:cs="Arial"/>
          <w:sz w:val="20"/>
          <w:szCs w:val="20"/>
        </w:rPr>
        <w:t>(</w:t>
      </w:r>
      <w:r w:rsidRPr="009D433E">
        <w:rPr>
          <w:rFonts w:ascii="Arial" w:eastAsia="Arial" w:hAnsi="Arial" w:cs="Arial"/>
          <w:i/>
          <w:sz w:val="20"/>
          <w:szCs w:val="20"/>
        </w:rPr>
        <w:t xml:space="preserve">p &lt; </w:t>
      </w:r>
      <w:r w:rsidRPr="009D433E">
        <w:rPr>
          <w:rFonts w:ascii="Arial" w:eastAsia="Arial" w:hAnsi="Arial" w:cs="Arial"/>
          <w:sz w:val="20"/>
          <w:szCs w:val="20"/>
        </w:rPr>
        <w:t>0</w:t>
      </w:r>
      <w:r w:rsidRPr="009D433E">
        <w:rPr>
          <w:rFonts w:ascii="Arial" w:eastAsia="Arial" w:hAnsi="Arial" w:cs="Arial"/>
          <w:i/>
          <w:sz w:val="20"/>
          <w:szCs w:val="20"/>
        </w:rPr>
        <w:t>.</w:t>
      </w:r>
      <w:r w:rsidRPr="009D433E">
        <w:rPr>
          <w:rFonts w:ascii="Arial" w:eastAsia="Arial" w:hAnsi="Arial" w:cs="Arial"/>
          <w:sz w:val="20"/>
          <w:szCs w:val="20"/>
        </w:rPr>
        <w:t xml:space="preserve">05) and </w:t>
      </w:r>
      <w:r w:rsidRPr="009D433E">
        <w:rPr>
          <w:rFonts w:ascii="Cambria Math" w:eastAsia="Cambria Math" w:hAnsi="Cambria Math" w:cs="Cambria Math"/>
          <w:sz w:val="20"/>
          <w:szCs w:val="20"/>
        </w:rPr>
        <w:t>∗∗</w:t>
      </w:r>
      <w:r w:rsidRPr="009D433E">
        <w:rPr>
          <w:rFonts w:ascii="Arial" w:eastAsia="Arial" w:hAnsi="Arial" w:cs="Arial"/>
          <w:sz w:val="20"/>
          <w:szCs w:val="20"/>
        </w:rPr>
        <w:t xml:space="preserve"> (</w:t>
      </w:r>
      <w:r w:rsidRPr="009D433E">
        <w:rPr>
          <w:rFonts w:ascii="Arial" w:eastAsia="Arial" w:hAnsi="Arial" w:cs="Arial"/>
          <w:i/>
          <w:sz w:val="20"/>
          <w:szCs w:val="20"/>
        </w:rPr>
        <w:t xml:space="preserve">p &lt; </w:t>
      </w:r>
      <w:r w:rsidRPr="009D433E">
        <w:rPr>
          <w:rFonts w:ascii="Arial" w:eastAsia="Arial" w:hAnsi="Arial" w:cs="Arial"/>
          <w:sz w:val="20"/>
          <w:szCs w:val="20"/>
        </w:rPr>
        <w:t>0</w:t>
      </w:r>
      <w:r w:rsidRPr="009D433E">
        <w:rPr>
          <w:rFonts w:ascii="Arial" w:eastAsia="Arial" w:hAnsi="Arial" w:cs="Arial"/>
          <w:i/>
          <w:sz w:val="20"/>
          <w:szCs w:val="20"/>
        </w:rPr>
        <w:t>.</w:t>
      </w:r>
      <w:r w:rsidRPr="009D433E">
        <w:rPr>
          <w:rFonts w:ascii="Arial" w:eastAsia="Arial" w:hAnsi="Arial" w:cs="Arial"/>
          <w:sz w:val="20"/>
          <w:szCs w:val="20"/>
        </w:rPr>
        <w:t>01).</w:t>
      </w:r>
    </w:p>
    <w:p w14:paraId="7B77D5F2" w14:textId="77777777" w:rsidR="00240BDA" w:rsidRPr="009D433E" w:rsidRDefault="00240BDA" w:rsidP="009D433E">
      <w:pPr>
        <w:spacing w:after="0" w:line="480" w:lineRule="auto"/>
        <w:ind w:left="0" w:right="0" w:firstLine="0"/>
        <w:jc w:val="left"/>
        <w:rPr>
          <w:rFonts w:ascii="Arial" w:eastAsia="Arial" w:hAnsi="Arial" w:cs="Arial"/>
          <w:b/>
          <w:sz w:val="20"/>
          <w:szCs w:val="20"/>
        </w:rPr>
      </w:pPr>
    </w:p>
    <w:p w14:paraId="3F578DD0" w14:textId="77777777" w:rsidR="00240BDA" w:rsidRPr="009D433E" w:rsidRDefault="00240BDA" w:rsidP="009D433E">
      <w:pPr>
        <w:spacing w:after="0" w:line="480" w:lineRule="auto"/>
        <w:ind w:left="0" w:right="0" w:firstLine="0"/>
        <w:jc w:val="left"/>
        <w:rPr>
          <w:rFonts w:ascii="Arial" w:eastAsia="Arial" w:hAnsi="Arial" w:cs="Arial"/>
          <w:b/>
          <w:sz w:val="20"/>
          <w:szCs w:val="20"/>
        </w:rPr>
        <w:sectPr w:rsidR="00240BDA" w:rsidRPr="009D433E">
          <w:pgSz w:w="15840" w:h="12240" w:orient="landscape"/>
          <w:pgMar w:top="1440" w:right="1440" w:bottom="1440" w:left="1440" w:header="720" w:footer="720" w:gutter="0"/>
          <w:cols w:space="720"/>
        </w:sectPr>
      </w:pPr>
    </w:p>
    <w:p w14:paraId="1CE849C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lastRenderedPageBreak/>
        <w:tab/>
      </w:r>
    </w:p>
    <w:p w14:paraId="1663B36F"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Table 3: Comparison of Machine Learning Models and Scheduled Duration</w:t>
      </w:r>
    </w:p>
    <w:p w14:paraId="09E77621" w14:textId="77777777" w:rsidR="00240BDA" w:rsidRPr="009D433E" w:rsidRDefault="00240BDA" w:rsidP="009D433E">
      <w:pPr>
        <w:spacing w:after="0" w:line="480" w:lineRule="auto"/>
        <w:ind w:left="0" w:right="0" w:firstLine="0"/>
        <w:jc w:val="left"/>
        <w:rPr>
          <w:rFonts w:ascii="Arial" w:eastAsia="Arial" w:hAnsi="Arial" w:cs="Arial"/>
          <w:b/>
          <w:sz w:val="20"/>
          <w:szCs w:val="20"/>
        </w:rPr>
      </w:pPr>
    </w:p>
    <w:tbl>
      <w:tblPr>
        <w:tblStyle w:val="a2"/>
        <w:tblW w:w="8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7"/>
        <w:gridCol w:w="2056"/>
        <w:gridCol w:w="1359"/>
        <w:gridCol w:w="1384"/>
        <w:gridCol w:w="2139"/>
      </w:tblGrid>
      <w:tr w:rsidR="00240BDA" w:rsidRPr="009D433E" w14:paraId="32B85C79" w14:textId="77777777">
        <w:trPr>
          <w:trHeight w:val="87"/>
        </w:trPr>
        <w:tc>
          <w:tcPr>
            <w:tcW w:w="1177" w:type="dxa"/>
          </w:tcPr>
          <w:p w14:paraId="0FAB8A7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Metric</w:t>
            </w:r>
          </w:p>
        </w:tc>
        <w:tc>
          <w:tcPr>
            <w:tcW w:w="2056" w:type="dxa"/>
          </w:tcPr>
          <w:p w14:paraId="42EA91E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Comparison</w:t>
            </w:r>
          </w:p>
        </w:tc>
        <w:tc>
          <w:tcPr>
            <w:tcW w:w="1359" w:type="dxa"/>
          </w:tcPr>
          <w:p w14:paraId="3BEB182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t-statistic</w:t>
            </w:r>
          </w:p>
        </w:tc>
        <w:tc>
          <w:tcPr>
            <w:tcW w:w="1384" w:type="dxa"/>
          </w:tcPr>
          <w:p w14:paraId="4509E7C8"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p-value</w:t>
            </w:r>
          </w:p>
        </w:tc>
        <w:tc>
          <w:tcPr>
            <w:tcW w:w="2139" w:type="dxa"/>
          </w:tcPr>
          <w:p w14:paraId="280DC12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Better Model</w:t>
            </w:r>
          </w:p>
        </w:tc>
      </w:tr>
      <w:tr w:rsidR="00240BDA" w:rsidRPr="009D433E" w14:paraId="550DE300" w14:textId="77777777">
        <w:trPr>
          <w:trHeight w:val="87"/>
        </w:trPr>
        <w:tc>
          <w:tcPr>
            <w:tcW w:w="1177" w:type="dxa"/>
            <w:vMerge w:val="restart"/>
          </w:tcPr>
          <w:p w14:paraId="65C05D3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MSE</w:t>
            </w:r>
          </w:p>
        </w:tc>
        <w:tc>
          <w:tcPr>
            <w:tcW w:w="2056" w:type="dxa"/>
          </w:tcPr>
          <w:p w14:paraId="1FC5810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Linear Regression</w:t>
            </w:r>
          </w:p>
        </w:tc>
        <w:tc>
          <w:tcPr>
            <w:tcW w:w="1359" w:type="dxa"/>
          </w:tcPr>
          <w:p w14:paraId="76F3557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-5.60</w:t>
            </w:r>
          </w:p>
        </w:tc>
        <w:tc>
          <w:tcPr>
            <w:tcW w:w="1384" w:type="dxa"/>
          </w:tcPr>
          <w:p w14:paraId="702275FE"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4.18e-05 **</w:t>
            </w:r>
          </w:p>
        </w:tc>
        <w:tc>
          <w:tcPr>
            <w:tcW w:w="2139" w:type="dxa"/>
          </w:tcPr>
          <w:p w14:paraId="7515814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240BDA" w:rsidRPr="009D433E" w14:paraId="51DADE15" w14:textId="77777777">
        <w:trPr>
          <w:trHeight w:val="87"/>
        </w:trPr>
        <w:tc>
          <w:tcPr>
            <w:tcW w:w="1177" w:type="dxa"/>
            <w:vMerge/>
          </w:tcPr>
          <w:p w14:paraId="10CA5F3A"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3EB400F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Ridge Regression</w:t>
            </w:r>
          </w:p>
        </w:tc>
        <w:tc>
          <w:tcPr>
            <w:tcW w:w="1359" w:type="dxa"/>
          </w:tcPr>
          <w:p w14:paraId="1A952BB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-5.47 </w:t>
            </w:r>
          </w:p>
        </w:tc>
        <w:tc>
          <w:tcPr>
            <w:tcW w:w="1384" w:type="dxa"/>
          </w:tcPr>
          <w:p w14:paraId="67B9EEB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5.60e-05 **</w:t>
            </w:r>
          </w:p>
        </w:tc>
        <w:tc>
          <w:tcPr>
            <w:tcW w:w="2139" w:type="dxa"/>
          </w:tcPr>
          <w:p w14:paraId="6308561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240BDA" w:rsidRPr="009D433E" w14:paraId="51560457" w14:textId="77777777">
        <w:trPr>
          <w:trHeight w:val="87"/>
        </w:trPr>
        <w:tc>
          <w:tcPr>
            <w:tcW w:w="1177" w:type="dxa"/>
            <w:vMerge/>
          </w:tcPr>
          <w:p w14:paraId="5486BAE6"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4FBCD947"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Lasso Regression</w:t>
            </w:r>
          </w:p>
        </w:tc>
        <w:tc>
          <w:tcPr>
            <w:tcW w:w="1359" w:type="dxa"/>
          </w:tcPr>
          <w:p w14:paraId="1AE85CD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-5.55</w:t>
            </w:r>
          </w:p>
        </w:tc>
        <w:tc>
          <w:tcPr>
            <w:tcW w:w="1384" w:type="dxa"/>
          </w:tcPr>
          <w:p w14:paraId="5F3DD0E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4.69e-05 **</w:t>
            </w:r>
          </w:p>
        </w:tc>
        <w:tc>
          <w:tcPr>
            <w:tcW w:w="2139" w:type="dxa"/>
          </w:tcPr>
          <w:p w14:paraId="6185493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240BDA" w:rsidRPr="009D433E" w14:paraId="67D97E6E" w14:textId="77777777">
        <w:trPr>
          <w:trHeight w:val="87"/>
        </w:trPr>
        <w:tc>
          <w:tcPr>
            <w:tcW w:w="1177" w:type="dxa"/>
            <w:vMerge/>
          </w:tcPr>
          <w:p w14:paraId="6BF15D23"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258EF84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Random Forest</w:t>
            </w:r>
          </w:p>
        </w:tc>
        <w:tc>
          <w:tcPr>
            <w:tcW w:w="1359" w:type="dxa"/>
          </w:tcPr>
          <w:p w14:paraId="78D6CF1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-0.78</w:t>
            </w:r>
          </w:p>
        </w:tc>
        <w:tc>
          <w:tcPr>
            <w:tcW w:w="1384" w:type="dxa"/>
          </w:tcPr>
          <w:p w14:paraId="63D2D03C"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4.47e-01</w:t>
            </w:r>
          </w:p>
        </w:tc>
        <w:tc>
          <w:tcPr>
            <w:tcW w:w="2139" w:type="dxa"/>
          </w:tcPr>
          <w:p w14:paraId="298B80D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Equivalent</w:t>
            </w:r>
          </w:p>
        </w:tc>
      </w:tr>
      <w:tr w:rsidR="00240BDA" w:rsidRPr="009D433E" w14:paraId="26B45AD5" w14:textId="77777777">
        <w:trPr>
          <w:trHeight w:val="87"/>
        </w:trPr>
        <w:tc>
          <w:tcPr>
            <w:tcW w:w="1177" w:type="dxa"/>
            <w:vMerge/>
          </w:tcPr>
          <w:p w14:paraId="1DD43E1F"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725FDDE9"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GBM</w:t>
            </w:r>
          </w:p>
        </w:tc>
        <w:tc>
          <w:tcPr>
            <w:tcW w:w="1359" w:type="dxa"/>
          </w:tcPr>
          <w:p w14:paraId="62D12BC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-0.83</w:t>
            </w:r>
          </w:p>
        </w:tc>
        <w:tc>
          <w:tcPr>
            <w:tcW w:w="1384" w:type="dxa"/>
          </w:tcPr>
          <w:p w14:paraId="0D886B8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4.15e-01</w:t>
            </w:r>
          </w:p>
        </w:tc>
        <w:tc>
          <w:tcPr>
            <w:tcW w:w="2139" w:type="dxa"/>
          </w:tcPr>
          <w:p w14:paraId="4592AAE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Equivalent</w:t>
            </w:r>
          </w:p>
        </w:tc>
      </w:tr>
      <w:tr w:rsidR="00240BDA" w:rsidRPr="009D433E" w14:paraId="0E0F704B" w14:textId="77777777">
        <w:trPr>
          <w:trHeight w:val="87"/>
        </w:trPr>
        <w:tc>
          <w:tcPr>
            <w:tcW w:w="1177" w:type="dxa"/>
            <w:vMerge/>
          </w:tcPr>
          <w:p w14:paraId="700D6635"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4D16EE5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XGBoost</w:t>
            </w:r>
          </w:p>
        </w:tc>
        <w:tc>
          <w:tcPr>
            <w:tcW w:w="1359" w:type="dxa"/>
          </w:tcPr>
          <w:p w14:paraId="03C39ABE"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-0.09</w:t>
            </w:r>
          </w:p>
        </w:tc>
        <w:tc>
          <w:tcPr>
            <w:tcW w:w="1384" w:type="dxa"/>
          </w:tcPr>
          <w:p w14:paraId="0214118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9.32e-01</w:t>
            </w:r>
          </w:p>
        </w:tc>
        <w:tc>
          <w:tcPr>
            <w:tcW w:w="2139" w:type="dxa"/>
          </w:tcPr>
          <w:p w14:paraId="56F19C8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Equivalent</w:t>
            </w:r>
          </w:p>
        </w:tc>
      </w:tr>
      <w:tr w:rsidR="00240BDA" w:rsidRPr="009D433E" w14:paraId="4C01626E" w14:textId="77777777">
        <w:trPr>
          <w:trHeight w:val="87"/>
        </w:trPr>
        <w:tc>
          <w:tcPr>
            <w:tcW w:w="1177" w:type="dxa"/>
            <w:vMerge/>
          </w:tcPr>
          <w:p w14:paraId="0153B807"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03C7A2AA"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Neural Network</w:t>
            </w:r>
          </w:p>
        </w:tc>
        <w:tc>
          <w:tcPr>
            <w:tcW w:w="1359" w:type="dxa"/>
          </w:tcPr>
          <w:p w14:paraId="1CB7F721"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0.32</w:t>
            </w:r>
          </w:p>
        </w:tc>
        <w:tc>
          <w:tcPr>
            <w:tcW w:w="1384" w:type="dxa"/>
          </w:tcPr>
          <w:p w14:paraId="589061C6"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7.56e-01</w:t>
            </w:r>
          </w:p>
        </w:tc>
        <w:tc>
          <w:tcPr>
            <w:tcW w:w="2139" w:type="dxa"/>
          </w:tcPr>
          <w:p w14:paraId="3603D4A4"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Equivalent</w:t>
            </w:r>
          </w:p>
        </w:tc>
      </w:tr>
      <w:tr w:rsidR="00240BDA" w:rsidRPr="009D433E" w14:paraId="4FCB3D15" w14:textId="77777777">
        <w:trPr>
          <w:trHeight w:val="87"/>
        </w:trPr>
        <w:tc>
          <w:tcPr>
            <w:tcW w:w="1177" w:type="dxa"/>
            <w:vMerge w:val="restart"/>
          </w:tcPr>
          <w:p w14:paraId="6C2A0168"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RMSE</w:t>
            </w:r>
          </w:p>
        </w:tc>
        <w:tc>
          <w:tcPr>
            <w:tcW w:w="2056" w:type="dxa"/>
          </w:tcPr>
          <w:p w14:paraId="2284DEC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Linear Regression</w:t>
            </w:r>
          </w:p>
        </w:tc>
        <w:tc>
          <w:tcPr>
            <w:tcW w:w="1359" w:type="dxa"/>
          </w:tcPr>
          <w:p w14:paraId="5E62623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-5.69</w:t>
            </w:r>
          </w:p>
        </w:tc>
        <w:tc>
          <w:tcPr>
            <w:tcW w:w="1384" w:type="dxa"/>
          </w:tcPr>
          <w:p w14:paraId="7F5E921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2.82e-05 **</w:t>
            </w:r>
          </w:p>
        </w:tc>
        <w:tc>
          <w:tcPr>
            <w:tcW w:w="2139" w:type="dxa"/>
          </w:tcPr>
          <w:p w14:paraId="6A18ADA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240BDA" w:rsidRPr="009D433E" w14:paraId="6838D52A" w14:textId="77777777">
        <w:trPr>
          <w:trHeight w:val="87"/>
        </w:trPr>
        <w:tc>
          <w:tcPr>
            <w:tcW w:w="1177" w:type="dxa"/>
            <w:vMerge/>
          </w:tcPr>
          <w:p w14:paraId="42F31ECD"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03F185F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Ridge Regression</w:t>
            </w:r>
          </w:p>
        </w:tc>
        <w:tc>
          <w:tcPr>
            <w:tcW w:w="1359" w:type="dxa"/>
          </w:tcPr>
          <w:p w14:paraId="63AC8F3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-5.56</w:t>
            </w:r>
          </w:p>
        </w:tc>
        <w:tc>
          <w:tcPr>
            <w:tcW w:w="1384" w:type="dxa"/>
          </w:tcPr>
          <w:p w14:paraId="6DFE5BC9"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3.81e-05 **</w:t>
            </w:r>
          </w:p>
        </w:tc>
        <w:tc>
          <w:tcPr>
            <w:tcW w:w="2139" w:type="dxa"/>
          </w:tcPr>
          <w:p w14:paraId="52141A1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240BDA" w:rsidRPr="009D433E" w14:paraId="31552522" w14:textId="77777777">
        <w:trPr>
          <w:trHeight w:val="87"/>
        </w:trPr>
        <w:tc>
          <w:tcPr>
            <w:tcW w:w="1177" w:type="dxa"/>
            <w:vMerge/>
          </w:tcPr>
          <w:p w14:paraId="6756A80A"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0279642C"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Lasso Regression</w:t>
            </w:r>
          </w:p>
        </w:tc>
        <w:tc>
          <w:tcPr>
            <w:tcW w:w="1359" w:type="dxa"/>
          </w:tcPr>
          <w:p w14:paraId="0604ABF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-5.64</w:t>
            </w:r>
          </w:p>
        </w:tc>
        <w:tc>
          <w:tcPr>
            <w:tcW w:w="1384" w:type="dxa"/>
          </w:tcPr>
          <w:p w14:paraId="7C464DF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3.17e-05 **</w:t>
            </w:r>
          </w:p>
        </w:tc>
        <w:tc>
          <w:tcPr>
            <w:tcW w:w="2139" w:type="dxa"/>
          </w:tcPr>
          <w:p w14:paraId="3029094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240BDA" w:rsidRPr="009D433E" w14:paraId="451EE566" w14:textId="77777777">
        <w:trPr>
          <w:trHeight w:val="87"/>
        </w:trPr>
        <w:tc>
          <w:tcPr>
            <w:tcW w:w="1177" w:type="dxa"/>
            <w:vMerge/>
          </w:tcPr>
          <w:p w14:paraId="2A7E625E"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4D9081E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Random Forest</w:t>
            </w:r>
          </w:p>
        </w:tc>
        <w:tc>
          <w:tcPr>
            <w:tcW w:w="1359" w:type="dxa"/>
          </w:tcPr>
          <w:p w14:paraId="3BD40E8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-0.78</w:t>
            </w:r>
          </w:p>
        </w:tc>
        <w:tc>
          <w:tcPr>
            <w:tcW w:w="1384" w:type="dxa"/>
          </w:tcPr>
          <w:p w14:paraId="513F015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4.43e-01</w:t>
            </w:r>
          </w:p>
        </w:tc>
        <w:tc>
          <w:tcPr>
            <w:tcW w:w="2139" w:type="dxa"/>
          </w:tcPr>
          <w:p w14:paraId="7922BFA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Equivalent</w:t>
            </w:r>
          </w:p>
        </w:tc>
      </w:tr>
      <w:tr w:rsidR="00240BDA" w:rsidRPr="009D433E" w14:paraId="67DBC0D9" w14:textId="77777777">
        <w:trPr>
          <w:trHeight w:val="87"/>
        </w:trPr>
        <w:tc>
          <w:tcPr>
            <w:tcW w:w="1177" w:type="dxa"/>
            <w:vMerge/>
          </w:tcPr>
          <w:p w14:paraId="4D534668"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0EC0E12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GBM</w:t>
            </w:r>
          </w:p>
        </w:tc>
        <w:tc>
          <w:tcPr>
            <w:tcW w:w="1359" w:type="dxa"/>
          </w:tcPr>
          <w:p w14:paraId="188A085C"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-0.83</w:t>
            </w:r>
          </w:p>
        </w:tc>
        <w:tc>
          <w:tcPr>
            <w:tcW w:w="1384" w:type="dxa"/>
          </w:tcPr>
          <w:p w14:paraId="026F629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4.15e-01</w:t>
            </w:r>
          </w:p>
        </w:tc>
        <w:tc>
          <w:tcPr>
            <w:tcW w:w="2139" w:type="dxa"/>
          </w:tcPr>
          <w:p w14:paraId="0625813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Equivalent</w:t>
            </w:r>
          </w:p>
        </w:tc>
      </w:tr>
      <w:tr w:rsidR="00240BDA" w:rsidRPr="009D433E" w14:paraId="5E1B7541" w14:textId="77777777">
        <w:trPr>
          <w:trHeight w:val="87"/>
        </w:trPr>
        <w:tc>
          <w:tcPr>
            <w:tcW w:w="1177" w:type="dxa"/>
            <w:vMerge/>
          </w:tcPr>
          <w:p w14:paraId="748244CD"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44966E5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XGBoost</w:t>
            </w:r>
          </w:p>
        </w:tc>
        <w:tc>
          <w:tcPr>
            <w:tcW w:w="1359" w:type="dxa"/>
          </w:tcPr>
          <w:p w14:paraId="5A1337B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-0.09</w:t>
            </w:r>
          </w:p>
        </w:tc>
        <w:tc>
          <w:tcPr>
            <w:tcW w:w="1384" w:type="dxa"/>
          </w:tcPr>
          <w:p w14:paraId="2E4E932C"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9.32e-01</w:t>
            </w:r>
          </w:p>
        </w:tc>
        <w:tc>
          <w:tcPr>
            <w:tcW w:w="2139" w:type="dxa"/>
          </w:tcPr>
          <w:p w14:paraId="1770D15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Equivalent</w:t>
            </w:r>
          </w:p>
        </w:tc>
      </w:tr>
      <w:tr w:rsidR="00240BDA" w:rsidRPr="009D433E" w14:paraId="7B7B8767" w14:textId="77777777">
        <w:trPr>
          <w:trHeight w:val="87"/>
        </w:trPr>
        <w:tc>
          <w:tcPr>
            <w:tcW w:w="1177" w:type="dxa"/>
            <w:vMerge/>
          </w:tcPr>
          <w:p w14:paraId="5E6E3479"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44DFFB72"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Neural Network</w:t>
            </w:r>
          </w:p>
        </w:tc>
        <w:tc>
          <w:tcPr>
            <w:tcW w:w="1359" w:type="dxa"/>
          </w:tcPr>
          <w:p w14:paraId="5FBE170F"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0.32</w:t>
            </w:r>
          </w:p>
        </w:tc>
        <w:tc>
          <w:tcPr>
            <w:tcW w:w="1384" w:type="dxa"/>
          </w:tcPr>
          <w:p w14:paraId="1A8781B4"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7.56e-01</w:t>
            </w:r>
          </w:p>
        </w:tc>
        <w:tc>
          <w:tcPr>
            <w:tcW w:w="2139" w:type="dxa"/>
          </w:tcPr>
          <w:p w14:paraId="5B879567"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Equivalent</w:t>
            </w:r>
          </w:p>
        </w:tc>
      </w:tr>
      <w:tr w:rsidR="00240BDA" w:rsidRPr="009D433E" w14:paraId="5AA8DC24" w14:textId="77777777">
        <w:trPr>
          <w:trHeight w:val="87"/>
        </w:trPr>
        <w:tc>
          <w:tcPr>
            <w:tcW w:w="1177" w:type="dxa"/>
            <w:vMerge w:val="restart"/>
          </w:tcPr>
          <w:p w14:paraId="4D066557"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MAE</w:t>
            </w:r>
          </w:p>
        </w:tc>
        <w:tc>
          <w:tcPr>
            <w:tcW w:w="2056" w:type="dxa"/>
          </w:tcPr>
          <w:p w14:paraId="096A9C3E"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Linear Regression</w:t>
            </w:r>
          </w:p>
        </w:tc>
        <w:tc>
          <w:tcPr>
            <w:tcW w:w="1359" w:type="dxa"/>
          </w:tcPr>
          <w:p w14:paraId="59F89DA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-2.96</w:t>
            </w:r>
          </w:p>
        </w:tc>
        <w:tc>
          <w:tcPr>
            <w:tcW w:w="1384" w:type="dxa"/>
          </w:tcPr>
          <w:p w14:paraId="31C4490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8.87e-03 **</w:t>
            </w:r>
          </w:p>
        </w:tc>
        <w:tc>
          <w:tcPr>
            <w:tcW w:w="2139" w:type="dxa"/>
          </w:tcPr>
          <w:p w14:paraId="5231C6E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240BDA" w:rsidRPr="009D433E" w14:paraId="72D16C1A" w14:textId="77777777">
        <w:trPr>
          <w:trHeight w:val="87"/>
        </w:trPr>
        <w:tc>
          <w:tcPr>
            <w:tcW w:w="1177" w:type="dxa"/>
            <w:vMerge/>
          </w:tcPr>
          <w:p w14:paraId="1B1248D1"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2780377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Ridge Regression</w:t>
            </w:r>
          </w:p>
        </w:tc>
        <w:tc>
          <w:tcPr>
            <w:tcW w:w="1359" w:type="dxa"/>
          </w:tcPr>
          <w:p w14:paraId="7CDBC8C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-3.09</w:t>
            </w:r>
          </w:p>
        </w:tc>
        <w:tc>
          <w:tcPr>
            <w:tcW w:w="1384" w:type="dxa"/>
          </w:tcPr>
          <w:p w14:paraId="16B1AB19"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6.67e-03 **</w:t>
            </w:r>
          </w:p>
        </w:tc>
        <w:tc>
          <w:tcPr>
            <w:tcW w:w="2139" w:type="dxa"/>
          </w:tcPr>
          <w:p w14:paraId="38FD91DC"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240BDA" w:rsidRPr="009D433E" w14:paraId="2807CA33" w14:textId="77777777">
        <w:trPr>
          <w:trHeight w:val="87"/>
        </w:trPr>
        <w:tc>
          <w:tcPr>
            <w:tcW w:w="1177" w:type="dxa"/>
            <w:vMerge/>
          </w:tcPr>
          <w:p w14:paraId="672D10B6"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46E70C47"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Lasso Regression</w:t>
            </w:r>
          </w:p>
        </w:tc>
        <w:tc>
          <w:tcPr>
            <w:tcW w:w="1359" w:type="dxa"/>
          </w:tcPr>
          <w:p w14:paraId="28CEEAC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-2.88</w:t>
            </w:r>
          </w:p>
        </w:tc>
        <w:tc>
          <w:tcPr>
            <w:tcW w:w="1384" w:type="dxa"/>
          </w:tcPr>
          <w:p w14:paraId="25122FE9"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1.04e-02 *</w:t>
            </w:r>
          </w:p>
        </w:tc>
        <w:tc>
          <w:tcPr>
            <w:tcW w:w="2139" w:type="dxa"/>
          </w:tcPr>
          <w:p w14:paraId="45C4C008"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240BDA" w:rsidRPr="009D433E" w14:paraId="256D9198" w14:textId="77777777">
        <w:trPr>
          <w:trHeight w:val="87"/>
        </w:trPr>
        <w:tc>
          <w:tcPr>
            <w:tcW w:w="1177" w:type="dxa"/>
            <w:vMerge/>
          </w:tcPr>
          <w:p w14:paraId="4DE4D175"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5E44418E"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Random Forest</w:t>
            </w:r>
          </w:p>
        </w:tc>
        <w:tc>
          <w:tcPr>
            <w:tcW w:w="1359" w:type="dxa"/>
          </w:tcPr>
          <w:p w14:paraId="7B93CC6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5.68</w:t>
            </w:r>
          </w:p>
        </w:tc>
        <w:tc>
          <w:tcPr>
            <w:tcW w:w="1384" w:type="dxa"/>
          </w:tcPr>
          <w:p w14:paraId="7016B51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2.56e-05 **</w:t>
            </w:r>
          </w:p>
        </w:tc>
        <w:tc>
          <w:tcPr>
            <w:tcW w:w="2139" w:type="dxa"/>
          </w:tcPr>
          <w:p w14:paraId="322DE31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Random Forest</w:t>
            </w:r>
          </w:p>
        </w:tc>
      </w:tr>
      <w:tr w:rsidR="00240BDA" w:rsidRPr="009D433E" w14:paraId="7EC12214" w14:textId="77777777">
        <w:trPr>
          <w:trHeight w:val="87"/>
        </w:trPr>
        <w:tc>
          <w:tcPr>
            <w:tcW w:w="1177" w:type="dxa"/>
            <w:vMerge/>
          </w:tcPr>
          <w:p w14:paraId="77773C72"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3456E58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GBM</w:t>
            </w:r>
          </w:p>
        </w:tc>
        <w:tc>
          <w:tcPr>
            <w:tcW w:w="1359" w:type="dxa"/>
          </w:tcPr>
          <w:p w14:paraId="04AFB56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4.19</w:t>
            </w:r>
          </w:p>
        </w:tc>
        <w:tc>
          <w:tcPr>
            <w:tcW w:w="1384" w:type="dxa"/>
          </w:tcPr>
          <w:p w14:paraId="63CFBA1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7.42e-04 **</w:t>
            </w:r>
          </w:p>
        </w:tc>
        <w:tc>
          <w:tcPr>
            <w:tcW w:w="2139" w:type="dxa"/>
          </w:tcPr>
          <w:p w14:paraId="3323C81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GBM</w:t>
            </w:r>
          </w:p>
        </w:tc>
      </w:tr>
      <w:tr w:rsidR="00240BDA" w:rsidRPr="009D433E" w14:paraId="552986CE" w14:textId="77777777">
        <w:trPr>
          <w:trHeight w:val="87"/>
        </w:trPr>
        <w:tc>
          <w:tcPr>
            <w:tcW w:w="1177" w:type="dxa"/>
            <w:vMerge/>
          </w:tcPr>
          <w:p w14:paraId="52454AC8"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4752BBB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XGBoost</w:t>
            </w:r>
          </w:p>
        </w:tc>
        <w:tc>
          <w:tcPr>
            <w:tcW w:w="1359" w:type="dxa"/>
          </w:tcPr>
          <w:p w14:paraId="4BF7316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5.31</w:t>
            </w:r>
          </w:p>
        </w:tc>
        <w:tc>
          <w:tcPr>
            <w:tcW w:w="1384" w:type="dxa"/>
          </w:tcPr>
          <w:p w14:paraId="652EBD17"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6.28e-05 **</w:t>
            </w:r>
          </w:p>
        </w:tc>
        <w:tc>
          <w:tcPr>
            <w:tcW w:w="2139" w:type="dxa"/>
          </w:tcPr>
          <w:p w14:paraId="4D190D8C"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XGBoost</w:t>
            </w:r>
          </w:p>
        </w:tc>
      </w:tr>
      <w:tr w:rsidR="00240BDA" w:rsidRPr="009D433E" w14:paraId="46902063" w14:textId="77777777">
        <w:trPr>
          <w:trHeight w:val="87"/>
        </w:trPr>
        <w:tc>
          <w:tcPr>
            <w:tcW w:w="1177" w:type="dxa"/>
            <w:vMerge/>
          </w:tcPr>
          <w:p w14:paraId="35256999"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7750E779"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Neural Network</w:t>
            </w:r>
          </w:p>
        </w:tc>
        <w:tc>
          <w:tcPr>
            <w:tcW w:w="1359" w:type="dxa"/>
          </w:tcPr>
          <w:p w14:paraId="75CD0570"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7.01</w:t>
            </w:r>
          </w:p>
        </w:tc>
        <w:tc>
          <w:tcPr>
            <w:tcW w:w="1384" w:type="dxa"/>
          </w:tcPr>
          <w:p w14:paraId="55569CE3"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1.81e-06 **</w:t>
            </w:r>
          </w:p>
        </w:tc>
        <w:tc>
          <w:tcPr>
            <w:tcW w:w="2139" w:type="dxa"/>
          </w:tcPr>
          <w:p w14:paraId="76CD8C66"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Neural Network</w:t>
            </w:r>
          </w:p>
        </w:tc>
      </w:tr>
      <w:tr w:rsidR="00240BDA" w:rsidRPr="009D433E" w14:paraId="613181A6" w14:textId="77777777">
        <w:trPr>
          <w:trHeight w:val="87"/>
        </w:trPr>
        <w:tc>
          <w:tcPr>
            <w:tcW w:w="1177" w:type="dxa"/>
            <w:vMerge w:val="restart"/>
          </w:tcPr>
          <w:p w14:paraId="22374F0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MAPE</w:t>
            </w:r>
          </w:p>
        </w:tc>
        <w:tc>
          <w:tcPr>
            <w:tcW w:w="2056" w:type="dxa"/>
          </w:tcPr>
          <w:p w14:paraId="3EE0A4C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Linear Regression</w:t>
            </w:r>
          </w:p>
        </w:tc>
        <w:tc>
          <w:tcPr>
            <w:tcW w:w="1359" w:type="dxa"/>
          </w:tcPr>
          <w:p w14:paraId="4B1F28B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7.52</w:t>
            </w:r>
          </w:p>
        </w:tc>
        <w:tc>
          <w:tcPr>
            <w:tcW w:w="1384" w:type="dxa"/>
          </w:tcPr>
          <w:p w14:paraId="0569989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7.79e-07 **</w:t>
            </w:r>
          </w:p>
        </w:tc>
        <w:tc>
          <w:tcPr>
            <w:tcW w:w="2139" w:type="dxa"/>
          </w:tcPr>
          <w:p w14:paraId="3F0FEE3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Linear Regression</w:t>
            </w:r>
          </w:p>
        </w:tc>
      </w:tr>
      <w:tr w:rsidR="00240BDA" w:rsidRPr="009D433E" w14:paraId="07FD1908" w14:textId="77777777">
        <w:trPr>
          <w:trHeight w:val="87"/>
        </w:trPr>
        <w:tc>
          <w:tcPr>
            <w:tcW w:w="1177" w:type="dxa"/>
            <w:vMerge/>
          </w:tcPr>
          <w:p w14:paraId="4347B1D1"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307D8A1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Ridge Regression</w:t>
            </w:r>
          </w:p>
        </w:tc>
        <w:tc>
          <w:tcPr>
            <w:tcW w:w="1359" w:type="dxa"/>
          </w:tcPr>
          <w:p w14:paraId="5B26CB0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7.16</w:t>
            </w:r>
          </w:p>
        </w:tc>
        <w:tc>
          <w:tcPr>
            <w:tcW w:w="1384" w:type="dxa"/>
          </w:tcPr>
          <w:p w14:paraId="7A469F8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1.35e-06 **</w:t>
            </w:r>
          </w:p>
        </w:tc>
        <w:tc>
          <w:tcPr>
            <w:tcW w:w="2139" w:type="dxa"/>
          </w:tcPr>
          <w:p w14:paraId="0262164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Ridge Regression</w:t>
            </w:r>
          </w:p>
        </w:tc>
      </w:tr>
      <w:tr w:rsidR="00240BDA" w:rsidRPr="009D433E" w14:paraId="1E20DA22" w14:textId="77777777">
        <w:trPr>
          <w:trHeight w:val="87"/>
        </w:trPr>
        <w:tc>
          <w:tcPr>
            <w:tcW w:w="1177" w:type="dxa"/>
            <w:vMerge/>
          </w:tcPr>
          <w:p w14:paraId="13B5F1B9"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4606F7F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Lasso Regression</w:t>
            </w:r>
          </w:p>
        </w:tc>
        <w:tc>
          <w:tcPr>
            <w:tcW w:w="1359" w:type="dxa"/>
          </w:tcPr>
          <w:p w14:paraId="1463074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7.68</w:t>
            </w:r>
          </w:p>
        </w:tc>
        <w:tc>
          <w:tcPr>
            <w:tcW w:w="1384" w:type="dxa"/>
          </w:tcPr>
          <w:p w14:paraId="3619D59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6.23e-07 **</w:t>
            </w:r>
          </w:p>
        </w:tc>
        <w:tc>
          <w:tcPr>
            <w:tcW w:w="2139" w:type="dxa"/>
          </w:tcPr>
          <w:p w14:paraId="1823528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Lasso Regression</w:t>
            </w:r>
          </w:p>
        </w:tc>
      </w:tr>
      <w:tr w:rsidR="00240BDA" w:rsidRPr="009D433E" w14:paraId="66DBA302" w14:textId="77777777">
        <w:trPr>
          <w:trHeight w:val="87"/>
        </w:trPr>
        <w:tc>
          <w:tcPr>
            <w:tcW w:w="1177" w:type="dxa"/>
            <w:vMerge/>
          </w:tcPr>
          <w:p w14:paraId="6D5D17D3"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2767F2D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Random Forest</w:t>
            </w:r>
          </w:p>
        </w:tc>
        <w:tc>
          <w:tcPr>
            <w:tcW w:w="1359" w:type="dxa"/>
          </w:tcPr>
          <w:p w14:paraId="59DAE47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20.34</w:t>
            </w:r>
          </w:p>
        </w:tc>
        <w:tc>
          <w:tcPr>
            <w:tcW w:w="1384" w:type="dxa"/>
          </w:tcPr>
          <w:p w14:paraId="3D7B66F9"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3.84e-12 **</w:t>
            </w:r>
          </w:p>
        </w:tc>
        <w:tc>
          <w:tcPr>
            <w:tcW w:w="2139" w:type="dxa"/>
          </w:tcPr>
          <w:p w14:paraId="422A2BB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Random Forest</w:t>
            </w:r>
          </w:p>
        </w:tc>
      </w:tr>
      <w:tr w:rsidR="00240BDA" w:rsidRPr="009D433E" w14:paraId="5E7CC48F" w14:textId="77777777">
        <w:trPr>
          <w:trHeight w:val="87"/>
        </w:trPr>
        <w:tc>
          <w:tcPr>
            <w:tcW w:w="1177" w:type="dxa"/>
            <w:vMerge/>
          </w:tcPr>
          <w:p w14:paraId="13095EEB"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698B130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GBM</w:t>
            </w:r>
          </w:p>
        </w:tc>
        <w:tc>
          <w:tcPr>
            <w:tcW w:w="1359" w:type="dxa"/>
          </w:tcPr>
          <w:p w14:paraId="176582C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14.69</w:t>
            </w:r>
          </w:p>
        </w:tc>
        <w:tc>
          <w:tcPr>
            <w:tcW w:w="1384" w:type="dxa"/>
          </w:tcPr>
          <w:p w14:paraId="2C55FB1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1.92e-11 **</w:t>
            </w:r>
          </w:p>
        </w:tc>
        <w:tc>
          <w:tcPr>
            <w:tcW w:w="2139" w:type="dxa"/>
          </w:tcPr>
          <w:p w14:paraId="798E2DB7"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GBM</w:t>
            </w:r>
          </w:p>
        </w:tc>
      </w:tr>
      <w:tr w:rsidR="00240BDA" w:rsidRPr="009D433E" w14:paraId="38544405" w14:textId="77777777">
        <w:trPr>
          <w:trHeight w:val="87"/>
        </w:trPr>
        <w:tc>
          <w:tcPr>
            <w:tcW w:w="1177" w:type="dxa"/>
            <w:vMerge/>
          </w:tcPr>
          <w:p w14:paraId="738D7E2F"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162EC1E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XGBoost</w:t>
            </w:r>
          </w:p>
        </w:tc>
        <w:tc>
          <w:tcPr>
            <w:tcW w:w="1359" w:type="dxa"/>
          </w:tcPr>
          <w:p w14:paraId="1AD21CF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18.70</w:t>
            </w:r>
          </w:p>
        </w:tc>
        <w:tc>
          <w:tcPr>
            <w:tcW w:w="1384" w:type="dxa"/>
          </w:tcPr>
          <w:p w14:paraId="09AE7D0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4.79e-12 **</w:t>
            </w:r>
          </w:p>
        </w:tc>
        <w:tc>
          <w:tcPr>
            <w:tcW w:w="2139" w:type="dxa"/>
          </w:tcPr>
          <w:p w14:paraId="05FF906C"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XGBoost</w:t>
            </w:r>
          </w:p>
        </w:tc>
      </w:tr>
      <w:tr w:rsidR="00240BDA" w:rsidRPr="009D433E" w14:paraId="05873FB4" w14:textId="77777777">
        <w:trPr>
          <w:trHeight w:val="87"/>
        </w:trPr>
        <w:tc>
          <w:tcPr>
            <w:tcW w:w="1177" w:type="dxa"/>
            <w:vMerge/>
          </w:tcPr>
          <w:p w14:paraId="13C243EB"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1EB44885"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Neural Network</w:t>
            </w:r>
          </w:p>
        </w:tc>
        <w:tc>
          <w:tcPr>
            <w:tcW w:w="1359" w:type="dxa"/>
          </w:tcPr>
          <w:p w14:paraId="054EC7FF"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20.95</w:t>
            </w:r>
          </w:p>
        </w:tc>
        <w:tc>
          <w:tcPr>
            <w:tcW w:w="1384" w:type="dxa"/>
          </w:tcPr>
          <w:p w14:paraId="3A5B4586"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3.53e-13 **</w:t>
            </w:r>
          </w:p>
        </w:tc>
        <w:tc>
          <w:tcPr>
            <w:tcW w:w="2139" w:type="dxa"/>
          </w:tcPr>
          <w:p w14:paraId="5A86EEE2"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Neural Network</w:t>
            </w:r>
          </w:p>
        </w:tc>
      </w:tr>
      <w:tr w:rsidR="00240BDA" w:rsidRPr="009D433E" w14:paraId="67C53976" w14:textId="77777777">
        <w:trPr>
          <w:trHeight w:val="87"/>
        </w:trPr>
        <w:tc>
          <w:tcPr>
            <w:tcW w:w="1177" w:type="dxa"/>
            <w:vMerge w:val="restart"/>
          </w:tcPr>
          <w:p w14:paraId="30A3899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R</w:t>
            </w:r>
            <w:r w:rsidRPr="009D433E">
              <w:rPr>
                <w:rFonts w:ascii="Arial" w:eastAsia="Arial" w:hAnsi="Arial" w:cs="Arial"/>
                <w:sz w:val="20"/>
                <w:szCs w:val="20"/>
                <w:vertAlign w:val="superscript"/>
              </w:rPr>
              <w:t>2</w:t>
            </w:r>
          </w:p>
        </w:tc>
        <w:tc>
          <w:tcPr>
            <w:tcW w:w="2056" w:type="dxa"/>
          </w:tcPr>
          <w:p w14:paraId="0CE1943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Linear Regression</w:t>
            </w:r>
          </w:p>
        </w:tc>
        <w:tc>
          <w:tcPr>
            <w:tcW w:w="1359" w:type="dxa"/>
          </w:tcPr>
          <w:p w14:paraId="44FEA95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5.49</w:t>
            </w:r>
          </w:p>
        </w:tc>
        <w:tc>
          <w:tcPr>
            <w:tcW w:w="1384" w:type="dxa"/>
          </w:tcPr>
          <w:p w14:paraId="78B429E7"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4.35e-05 **</w:t>
            </w:r>
          </w:p>
        </w:tc>
        <w:tc>
          <w:tcPr>
            <w:tcW w:w="2139" w:type="dxa"/>
          </w:tcPr>
          <w:p w14:paraId="32B869F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240BDA" w:rsidRPr="009D433E" w14:paraId="708E29CF" w14:textId="77777777">
        <w:trPr>
          <w:trHeight w:val="87"/>
        </w:trPr>
        <w:tc>
          <w:tcPr>
            <w:tcW w:w="1177" w:type="dxa"/>
            <w:vMerge/>
          </w:tcPr>
          <w:p w14:paraId="143A47D3"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1AE228F8"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Ridge Regression</w:t>
            </w:r>
          </w:p>
        </w:tc>
        <w:tc>
          <w:tcPr>
            <w:tcW w:w="1359" w:type="dxa"/>
          </w:tcPr>
          <w:p w14:paraId="714A7839"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5.43</w:t>
            </w:r>
          </w:p>
        </w:tc>
        <w:tc>
          <w:tcPr>
            <w:tcW w:w="1384" w:type="dxa"/>
          </w:tcPr>
          <w:p w14:paraId="50F3238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4.91e-05 **</w:t>
            </w:r>
          </w:p>
        </w:tc>
        <w:tc>
          <w:tcPr>
            <w:tcW w:w="2139" w:type="dxa"/>
          </w:tcPr>
          <w:p w14:paraId="1AA6155C"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240BDA" w:rsidRPr="009D433E" w14:paraId="6B0103A2" w14:textId="77777777">
        <w:trPr>
          <w:trHeight w:val="87"/>
        </w:trPr>
        <w:tc>
          <w:tcPr>
            <w:tcW w:w="1177" w:type="dxa"/>
            <w:vMerge/>
          </w:tcPr>
          <w:p w14:paraId="18E6DDAB"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6BD2992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Lasso Regression</w:t>
            </w:r>
          </w:p>
        </w:tc>
        <w:tc>
          <w:tcPr>
            <w:tcW w:w="1359" w:type="dxa"/>
          </w:tcPr>
          <w:p w14:paraId="094A313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5.48</w:t>
            </w:r>
          </w:p>
        </w:tc>
        <w:tc>
          <w:tcPr>
            <w:tcW w:w="1384" w:type="dxa"/>
          </w:tcPr>
          <w:p w14:paraId="7E4E6F07"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4.55e-05 **</w:t>
            </w:r>
          </w:p>
        </w:tc>
        <w:tc>
          <w:tcPr>
            <w:tcW w:w="2139" w:type="dxa"/>
          </w:tcPr>
          <w:p w14:paraId="2206694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240BDA" w:rsidRPr="009D433E" w14:paraId="4F48CDCF" w14:textId="77777777">
        <w:trPr>
          <w:trHeight w:val="87"/>
        </w:trPr>
        <w:tc>
          <w:tcPr>
            <w:tcW w:w="1177" w:type="dxa"/>
            <w:vMerge/>
          </w:tcPr>
          <w:p w14:paraId="20F544F5"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7C631C1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Random Forest</w:t>
            </w:r>
          </w:p>
        </w:tc>
        <w:tc>
          <w:tcPr>
            <w:tcW w:w="1359" w:type="dxa"/>
          </w:tcPr>
          <w:p w14:paraId="01392A7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0.55</w:t>
            </w:r>
          </w:p>
        </w:tc>
        <w:tc>
          <w:tcPr>
            <w:tcW w:w="1384" w:type="dxa"/>
          </w:tcPr>
          <w:p w14:paraId="09200DF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5.88e-01</w:t>
            </w:r>
          </w:p>
        </w:tc>
        <w:tc>
          <w:tcPr>
            <w:tcW w:w="2139" w:type="dxa"/>
          </w:tcPr>
          <w:p w14:paraId="2DC3E58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Equivalent</w:t>
            </w:r>
          </w:p>
        </w:tc>
      </w:tr>
      <w:tr w:rsidR="00240BDA" w:rsidRPr="009D433E" w14:paraId="671AEF6D" w14:textId="77777777">
        <w:trPr>
          <w:trHeight w:val="87"/>
        </w:trPr>
        <w:tc>
          <w:tcPr>
            <w:tcW w:w="1177" w:type="dxa"/>
            <w:vMerge/>
          </w:tcPr>
          <w:p w14:paraId="370C6005"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70CC6B9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GBM</w:t>
            </w:r>
          </w:p>
        </w:tc>
        <w:tc>
          <w:tcPr>
            <w:tcW w:w="1359" w:type="dxa"/>
          </w:tcPr>
          <w:p w14:paraId="6D478C0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0.66</w:t>
            </w:r>
          </w:p>
        </w:tc>
        <w:tc>
          <w:tcPr>
            <w:tcW w:w="1384" w:type="dxa"/>
          </w:tcPr>
          <w:p w14:paraId="6CD3565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5.19e-01</w:t>
            </w:r>
          </w:p>
        </w:tc>
        <w:tc>
          <w:tcPr>
            <w:tcW w:w="2139" w:type="dxa"/>
          </w:tcPr>
          <w:p w14:paraId="02A3F5D7"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Equivalent</w:t>
            </w:r>
          </w:p>
        </w:tc>
      </w:tr>
      <w:tr w:rsidR="00240BDA" w:rsidRPr="009D433E" w14:paraId="695368D6" w14:textId="77777777">
        <w:trPr>
          <w:trHeight w:val="87"/>
        </w:trPr>
        <w:tc>
          <w:tcPr>
            <w:tcW w:w="1177" w:type="dxa"/>
            <w:vMerge/>
          </w:tcPr>
          <w:p w14:paraId="0F601CE4"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75411DB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XGBoost</w:t>
            </w:r>
          </w:p>
        </w:tc>
        <w:tc>
          <w:tcPr>
            <w:tcW w:w="1359" w:type="dxa"/>
          </w:tcPr>
          <w:p w14:paraId="5E1DA28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-0.03</w:t>
            </w:r>
          </w:p>
        </w:tc>
        <w:tc>
          <w:tcPr>
            <w:tcW w:w="1384" w:type="dxa"/>
          </w:tcPr>
          <w:p w14:paraId="31F05BE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9.78e-01</w:t>
            </w:r>
          </w:p>
        </w:tc>
        <w:tc>
          <w:tcPr>
            <w:tcW w:w="2139" w:type="dxa"/>
          </w:tcPr>
          <w:p w14:paraId="6D01638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Equivalent</w:t>
            </w:r>
          </w:p>
        </w:tc>
      </w:tr>
      <w:tr w:rsidR="00240BDA" w:rsidRPr="009D433E" w14:paraId="1B1EC420" w14:textId="77777777">
        <w:trPr>
          <w:trHeight w:val="87"/>
        </w:trPr>
        <w:tc>
          <w:tcPr>
            <w:tcW w:w="1177" w:type="dxa"/>
            <w:vMerge/>
          </w:tcPr>
          <w:p w14:paraId="3FE9C843"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2056" w:type="dxa"/>
          </w:tcPr>
          <w:p w14:paraId="06B4891C"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Neural Network</w:t>
            </w:r>
          </w:p>
        </w:tc>
        <w:tc>
          <w:tcPr>
            <w:tcW w:w="1359" w:type="dxa"/>
          </w:tcPr>
          <w:p w14:paraId="56FCB7AF"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-0.42</w:t>
            </w:r>
          </w:p>
        </w:tc>
        <w:tc>
          <w:tcPr>
            <w:tcW w:w="1384" w:type="dxa"/>
          </w:tcPr>
          <w:p w14:paraId="381F9D7A"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6.81e-01</w:t>
            </w:r>
          </w:p>
        </w:tc>
        <w:tc>
          <w:tcPr>
            <w:tcW w:w="2139" w:type="dxa"/>
          </w:tcPr>
          <w:p w14:paraId="2FE91030"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Equivalent</w:t>
            </w:r>
          </w:p>
        </w:tc>
      </w:tr>
    </w:tbl>
    <w:p w14:paraId="0656CC6E"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4AED5268"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Abbreviations: GBM, MSE, mean squared error; RMSE, root mean squared error; MAE, mean absolute error; MAPE, mean absolute percentage error; </w:t>
      </w:r>
      <w:r w:rsidRPr="009D433E">
        <w:rPr>
          <w:rFonts w:ascii="Arial" w:eastAsia="Arial" w:hAnsi="Arial" w:cs="Arial"/>
          <w:i/>
          <w:sz w:val="20"/>
          <w:szCs w:val="20"/>
        </w:rPr>
        <w:t>R</w:t>
      </w:r>
      <w:r w:rsidRPr="009D433E">
        <w:rPr>
          <w:rFonts w:ascii="Arial" w:eastAsia="Arial" w:hAnsi="Arial" w:cs="Arial"/>
          <w:sz w:val="20"/>
          <w:szCs w:val="20"/>
          <w:vertAlign w:val="superscript"/>
        </w:rPr>
        <w:t>2</w:t>
      </w:r>
      <w:r w:rsidRPr="009D433E">
        <w:rPr>
          <w:rFonts w:ascii="Arial" w:eastAsia="Arial" w:hAnsi="Arial" w:cs="Arial"/>
          <w:sz w:val="20"/>
          <w:szCs w:val="20"/>
        </w:rPr>
        <w:t>, coefficient of determination.</w:t>
      </w:r>
    </w:p>
    <w:p w14:paraId="0D7F2D5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hAnsi="Arial" w:cs="Arial"/>
          <w:sz w:val="20"/>
          <w:szCs w:val="20"/>
        </w:rPr>
        <w:br w:type="column"/>
      </w:r>
      <w:r w:rsidRPr="009D433E">
        <w:rPr>
          <w:rFonts w:ascii="Arial" w:eastAsia="Arial" w:hAnsi="Arial" w:cs="Arial"/>
          <w:b/>
          <w:sz w:val="20"/>
          <w:szCs w:val="20"/>
        </w:rPr>
        <w:lastRenderedPageBreak/>
        <w:t xml:space="preserve">8 </w:t>
      </w:r>
      <w:r w:rsidRPr="009D433E">
        <w:rPr>
          <w:rFonts w:ascii="Arial" w:eastAsia="Arial" w:hAnsi="Arial" w:cs="Arial"/>
          <w:b/>
          <w:color w:val="000000"/>
          <w:sz w:val="20"/>
          <w:szCs w:val="20"/>
        </w:rPr>
        <w:t>SUPPLEMENTARY MATERIAL</w:t>
      </w:r>
    </w:p>
    <w:p w14:paraId="62FAEFA4" w14:textId="77777777" w:rsidR="00240BDA" w:rsidRPr="009D433E" w:rsidRDefault="00240BDA" w:rsidP="009D433E">
      <w:pPr>
        <w:spacing w:after="0" w:line="480" w:lineRule="auto"/>
        <w:ind w:left="0" w:right="0" w:firstLine="0"/>
        <w:jc w:val="left"/>
        <w:rPr>
          <w:rFonts w:ascii="Arial" w:eastAsia="Arial" w:hAnsi="Arial" w:cs="Arial"/>
          <w:b/>
          <w:color w:val="000000"/>
          <w:sz w:val="20"/>
          <w:szCs w:val="20"/>
        </w:rPr>
      </w:pPr>
    </w:p>
    <w:p w14:paraId="4FC857A5" w14:textId="77777777" w:rsidR="00240BDA" w:rsidRPr="009D433E" w:rsidRDefault="00000000" w:rsidP="009D433E">
      <w:pPr>
        <w:spacing w:after="0" w:line="480" w:lineRule="auto"/>
        <w:ind w:left="0" w:right="0" w:firstLine="0"/>
        <w:jc w:val="left"/>
        <w:rPr>
          <w:rFonts w:ascii="Arial" w:eastAsia="Arial" w:hAnsi="Arial" w:cs="Arial"/>
          <w:b/>
          <w:color w:val="000000"/>
          <w:sz w:val="20"/>
          <w:szCs w:val="20"/>
        </w:rPr>
      </w:pPr>
      <w:r w:rsidRPr="009D433E">
        <w:rPr>
          <w:rFonts w:ascii="Arial" w:eastAsia="Arial" w:hAnsi="Arial" w:cs="Arial"/>
          <w:b/>
          <w:color w:val="000000"/>
          <w:sz w:val="20"/>
          <w:szCs w:val="20"/>
        </w:rPr>
        <w:t>Supplementary Table 1: Data Dictionary</w:t>
      </w:r>
    </w:p>
    <w:p w14:paraId="53D73273" w14:textId="77777777" w:rsidR="00240BDA" w:rsidRPr="009D433E" w:rsidRDefault="00240BDA" w:rsidP="009D433E">
      <w:pPr>
        <w:spacing w:after="0" w:line="480" w:lineRule="auto"/>
        <w:ind w:left="0" w:right="0" w:firstLine="0"/>
        <w:jc w:val="left"/>
        <w:rPr>
          <w:rFonts w:ascii="Arial" w:eastAsia="Arial" w:hAnsi="Arial" w:cs="Arial"/>
          <w:b/>
          <w:color w:val="000000"/>
          <w:sz w:val="20"/>
          <w:szCs w:val="20"/>
        </w:rPr>
      </w:pPr>
    </w:p>
    <w:tbl>
      <w:tblPr>
        <w:tblStyle w:val="a3"/>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4"/>
        <w:gridCol w:w="1276"/>
        <w:gridCol w:w="4960"/>
      </w:tblGrid>
      <w:tr w:rsidR="00240BDA" w:rsidRPr="009D433E" w14:paraId="689D4810" w14:textId="77777777">
        <w:tc>
          <w:tcPr>
            <w:tcW w:w="3114" w:type="dxa"/>
          </w:tcPr>
          <w:p w14:paraId="01B759FF"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Variable</w:t>
            </w:r>
          </w:p>
        </w:tc>
        <w:tc>
          <w:tcPr>
            <w:tcW w:w="1276" w:type="dxa"/>
          </w:tcPr>
          <w:p w14:paraId="7204348B"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Data Type</w:t>
            </w:r>
          </w:p>
        </w:tc>
        <w:tc>
          <w:tcPr>
            <w:tcW w:w="4960" w:type="dxa"/>
          </w:tcPr>
          <w:p w14:paraId="2660BF72"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Cohort (N=17,246)</w:t>
            </w:r>
          </w:p>
        </w:tc>
      </w:tr>
      <w:tr w:rsidR="00240BDA" w:rsidRPr="009D433E" w14:paraId="500D1273" w14:textId="77777777">
        <w:tc>
          <w:tcPr>
            <w:tcW w:w="3114" w:type="dxa"/>
          </w:tcPr>
          <w:p w14:paraId="74E26ADF" w14:textId="77777777" w:rsidR="00240BDA" w:rsidRPr="009D433E" w:rsidRDefault="00000000" w:rsidP="009D433E">
            <w:pPr>
              <w:spacing w:after="0" w:line="480" w:lineRule="auto"/>
              <w:ind w:left="0" w:right="0" w:firstLine="0"/>
              <w:jc w:val="left"/>
              <w:rPr>
                <w:rFonts w:ascii="Arial" w:eastAsia="Operator Mono Light" w:hAnsi="Arial" w:cs="Arial"/>
                <w:sz w:val="20"/>
                <w:szCs w:val="20"/>
              </w:rPr>
            </w:pPr>
            <w:r w:rsidRPr="009D433E">
              <w:rPr>
                <w:rFonts w:ascii="Arial" w:eastAsia="Operator Mono Light" w:hAnsi="Arial" w:cs="Arial"/>
                <w:sz w:val="20"/>
                <w:szCs w:val="20"/>
              </w:rPr>
              <w:t>age_at_discharge</w:t>
            </w:r>
          </w:p>
        </w:tc>
        <w:tc>
          <w:tcPr>
            <w:tcW w:w="1276" w:type="dxa"/>
          </w:tcPr>
          <w:p w14:paraId="2D2ADDC8"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Numerical</w:t>
            </w:r>
          </w:p>
        </w:tc>
        <w:tc>
          <w:tcPr>
            <w:tcW w:w="4960" w:type="dxa"/>
          </w:tcPr>
          <w:p w14:paraId="608B035E"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Age of patient at time of discharge. Excludes &lt;18, &gt;130 years.</w:t>
            </w:r>
          </w:p>
        </w:tc>
      </w:tr>
      <w:tr w:rsidR="00240BDA" w:rsidRPr="009D433E" w14:paraId="450785B4" w14:textId="77777777">
        <w:tc>
          <w:tcPr>
            <w:tcW w:w="3114" w:type="dxa"/>
          </w:tcPr>
          <w:p w14:paraId="2089B5CC" w14:textId="77777777" w:rsidR="00240BDA" w:rsidRPr="009D433E" w:rsidRDefault="00000000" w:rsidP="009D433E">
            <w:pPr>
              <w:spacing w:after="0" w:line="480" w:lineRule="auto"/>
              <w:ind w:left="0" w:right="0" w:firstLine="0"/>
              <w:jc w:val="left"/>
              <w:rPr>
                <w:rFonts w:ascii="Arial" w:eastAsia="Operator Mono Light" w:hAnsi="Arial" w:cs="Arial"/>
                <w:sz w:val="20"/>
                <w:szCs w:val="20"/>
              </w:rPr>
            </w:pPr>
            <w:r w:rsidRPr="009D433E">
              <w:rPr>
                <w:rFonts w:ascii="Arial" w:eastAsia="Operator Mono Light" w:hAnsi="Arial" w:cs="Arial"/>
                <w:sz w:val="20"/>
                <w:szCs w:val="20"/>
              </w:rPr>
              <w:t>sex</w:t>
            </w:r>
          </w:p>
        </w:tc>
        <w:tc>
          <w:tcPr>
            <w:tcW w:w="1276" w:type="dxa"/>
          </w:tcPr>
          <w:p w14:paraId="5E101BC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Categorical</w:t>
            </w:r>
          </w:p>
        </w:tc>
        <w:tc>
          <w:tcPr>
            <w:tcW w:w="4960" w:type="dxa"/>
          </w:tcPr>
          <w:p w14:paraId="2B06F59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Genotypical sex of patient. Transgender, intersex collapsed into 'Other'.</w:t>
            </w:r>
          </w:p>
        </w:tc>
      </w:tr>
      <w:tr w:rsidR="00240BDA" w:rsidRPr="009D433E" w14:paraId="649BF89A" w14:textId="77777777">
        <w:tc>
          <w:tcPr>
            <w:tcW w:w="3114" w:type="dxa"/>
          </w:tcPr>
          <w:p w14:paraId="4CA135EA" w14:textId="77777777" w:rsidR="00240BDA" w:rsidRPr="009D433E" w:rsidRDefault="00000000" w:rsidP="009D433E">
            <w:pPr>
              <w:spacing w:after="0" w:line="480" w:lineRule="auto"/>
              <w:ind w:left="0" w:right="0" w:firstLine="0"/>
              <w:jc w:val="left"/>
              <w:rPr>
                <w:rFonts w:ascii="Arial" w:eastAsia="Operator Mono Light" w:hAnsi="Arial" w:cs="Arial"/>
                <w:sz w:val="20"/>
                <w:szCs w:val="20"/>
              </w:rPr>
            </w:pPr>
            <w:r w:rsidRPr="009D433E">
              <w:rPr>
                <w:rFonts w:ascii="Arial" w:eastAsia="Operator Mono Light" w:hAnsi="Arial" w:cs="Arial"/>
                <w:sz w:val="20"/>
                <w:szCs w:val="20"/>
              </w:rPr>
              <w:t>average_BMI</w:t>
            </w:r>
          </w:p>
        </w:tc>
        <w:tc>
          <w:tcPr>
            <w:tcW w:w="1276" w:type="dxa"/>
          </w:tcPr>
          <w:p w14:paraId="5F9E1E9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Numerical</w:t>
            </w:r>
          </w:p>
        </w:tc>
        <w:tc>
          <w:tcPr>
            <w:tcW w:w="4960" w:type="dxa"/>
          </w:tcPr>
          <w:p w14:paraId="50082C6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Average BMI (kg/m²) during encounter. Excludes &lt;5, &gt;200; missing data imputed with mean.</w:t>
            </w:r>
          </w:p>
        </w:tc>
      </w:tr>
      <w:tr w:rsidR="00240BDA" w:rsidRPr="009D433E" w14:paraId="2049C52D" w14:textId="77777777">
        <w:tc>
          <w:tcPr>
            <w:tcW w:w="3114" w:type="dxa"/>
          </w:tcPr>
          <w:p w14:paraId="4E9D2AF3" w14:textId="77777777" w:rsidR="00240BDA" w:rsidRPr="009D433E" w:rsidRDefault="00000000" w:rsidP="009D433E">
            <w:pPr>
              <w:spacing w:after="0" w:line="480" w:lineRule="auto"/>
              <w:ind w:left="0" w:right="0" w:firstLine="0"/>
              <w:jc w:val="left"/>
              <w:rPr>
                <w:rFonts w:ascii="Arial" w:eastAsia="Operator Mono Light" w:hAnsi="Arial" w:cs="Arial"/>
                <w:sz w:val="20"/>
                <w:szCs w:val="20"/>
              </w:rPr>
            </w:pPr>
            <w:r w:rsidRPr="009D433E">
              <w:rPr>
                <w:rFonts w:ascii="Arial" w:eastAsia="Operator Mono Light" w:hAnsi="Arial" w:cs="Arial"/>
                <w:sz w:val="20"/>
                <w:szCs w:val="20"/>
              </w:rPr>
              <w:t>asa_score</w:t>
            </w:r>
          </w:p>
        </w:tc>
        <w:tc>
          <w:tcPr>
            <w:tcW w:w="1276" w:type="dxa"/>
          </w:tcPr>
          <w:p w14:paraId="7E85818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Ordinal</w:t>
            </w:r>
          </w:p>
        </w:tc>
        <w:tc>
          <w:tcPr>
            <w:tcW w:w="4960" w:type="dxa"/>
          </w:tcPr>
          <w:p w14:paraId="62C7A67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American Society of Anesthesiologists (ASA) co-morbidity score.</w:t>
            </w:r>
          </w:p>
        </w:tc>
      </w:tr>
      <w:tr w:rsidR="00240BDA" w:rsidRPr="009D433E" w14:paraId="4C1A8F1F" w14:textId="77777777">
        <w:tc>
          <w:tcPr>
            <w:tcW w:w="3114" w:type="dxa"/>
          </w:tcPr>
          <w:p w14:paraId="491E0DB0" w14:textId="77777777" w:rsidR="00240BDA" w:rsidRPr="009D433E" w:rsidRDefault="00000000" w:rsidP="009D433E">
            <w:pPr>
              <w:spacing w:after="0" w:line="480" w:lineRule="auto"/>
              <w:ind w:left="0" w:right="0" w:firstLine="0"/>
              <w:jc w:val="left"/>
              <w:rPr>
                <w:rFonts w:ascii="Arial" w:eastAsia="Operator Mono Light" w:hAnsi="Arial" w:cs="Arial"/>
                <w:sz w:val="20"/>
                <w:szCs w:val="20"/>
              </w:rPr>
            </w:pPr>
            <w:r w:rsidRPr="009D433E">
              <w:rPr>
                <w:rFonts w:ascii="Arial" w:eastAsia="Operator Mono Light" w:hAnsi="Arial" w:cs="Arial"/>
                <w:sz w:val="20"/>
                <w:szCs w:val="20"/>
              </w:rPr>
              <w:t>surgical_encounter_type</w:t>
            </w:r>
          </w:p>
        </w:tc>
        <w:tc>
          <w:tcPr>
            <w:tcW w:w="1276" w:type="dxa"/>
          </w:tcPr>
          <w:p w14:paraId="20FFF79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Categorical</w:t>
            </w:r>
          </w:p>
        </w:tc>
        <w:tc>
          <w:tcPr>
            <w:tcW w:w="4960" w:type="dxa"/>
          </w:tcPr>
          <w:p w14:paraId="16C985B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Type of surgical encounter.</w:t>
            </w:r>
          </w:p>
        </w:tc>
      </w:tr>
      <w:tr w:rsidR="00240BDA" w:rsidRPr="009D433E" w14:paraId="54A67790" w14:textId="77777777">
        <w:tc>
          <w:tcPr>
            <w:tcW w:w="3114" w:type="dxa"/>
          </w:tcPr>
          <w:p w14:paraId="31F17E77" w14:textId="77777777" w:rsidR="00240BDA" w:rsidRPr="009D433E" w:rsidRDefault="00000000" w:rsidP="009D433E">
            <w:pPr>
              <w:spacing w:after="0" w:line="480" w:lineRule="auto"/>
              <w:ind w:left="0" w:right="0" w:firstLine="0"/>
              <w:jc w:val="left"/>
              <w:rPr>
                <w:rFonts w:ascii="Arial" w:eastAsia="Operator Mono Light" w:hAnsi="Arial" w:cs="Arial"/>
                <w:sz w:val="20"/>
                <w:szCs w:val="20"/>
              </w:rPr>
            </w:pPr>
            <w:r w:rsidRPr="009D433E">
              <w:rPr>
                <w:rFonts w:ascii="Arial" w:eastAsia="Operator Mono Light" w:hAnsi="Arial" w:cs="Arial"/>
                <w:sz w:val="20"/>
                <w:szCs w:val="20"/>
              </w:rPr>
              <w:t>case_service</w:t>
            </w:r>
          </w:p>
        </w:tc>
        <w:tc>
          <w:tcPr>
            <w:tcW w:w="1276" w:type="dxa"/>
          </w:tcPr>
          <w:p w14:paraId="188D6BC8"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Categorical</w:t>
            </w:r>
          </w:p>
        </w:tc>
        <w:tc>
          <w:tcPr>
            <w:tcW w:w="4960" w:type="dxa"/>
          </w:tcPr>
          <w:p w14:paraId="046C954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Main surgical service.</w:t>
            </w:r>
          </w:p>
        </w:tc>
      </w:tr>
      <w:tr w:rsidR="00240BDA" w:rsidRPr="009D433E" w14:paraId="0D0F03DB" w14:textId="77777777">
        <w:tc>
          <w:tcPr>
            <w:tcW w:w="3114" w:type="dxa"/>
          </w:tcPr>
          <w:p w14:paraId="1145BBD0" w14:textId="77777777" w:rsidR="00240BDA" w:rsidRPr="009D433E" w:rsidRDefault="00000000" w:rsidP="009D433E">
            <w:pPr>
              <w:spacing w:after="0" w:line="480" w:lineRule="auto"/>
              <w:ind w:left="0" w:right="0" w:firstLine="0"/>
              <w:jc w:val="left"/>
              <w:rPr>
                <w:rFonts w:ascii="Arial" w:eastAsia="Operator Mono Light" w:hAnsi="Arial" w:cs="Arial"/>
                <w:sz w:val="20"/>
                <w:szCs w:val="20"/>
              </w:rPr>
            </w:pPr>
            <w:r w:rsidRPr="009D433E">
              <w:rPr>
                <w:rFonts w:ascii="Arial" w:eastAsia="Operator Mono Light" w:hAnsi="Arial" w:cs="Arial"/>
                <w:sz w:val="20"/>
                <w:szCs w:val="20"/>
              </w:rPr>
              <w:t>scheduled_procedure</w:t>
            </w:r>
          </w:p>
        </w:tc>
        <w:tc>
          <w:tcPr>
            <w:tcW w:w="1276" w:type="dxa"/>
          </w:tcPr>
          <w:p w14:paraId="3B42CEA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Categorical</w:t>
            </w:r>
          </w:p>
        </w:tc>
        <w:tc>
          <w:tcPr>
            <w:tcW w:w="4960" w:type="dxa"/>
          </w:tcPr>
          <w:p w14:paraId="0CFE264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Name of scheduled procedure. Selects general surgery procedures.</w:t>
            </w:r>
          </w:p>
        </w:tc>
      </w:tr>
      <w:tr w:rsidR="00240BDA" w:rsidRPr="009D433E" w14:paraId="18994876" w14:textId="77777777">
        <w:tc>
          <w:tcPr>
            <w:tcW w:w="3114" w:type="dxa"/>
          </w:tcPr>
          <w:p w14:paraId="1413936C" w14:textId="77777777" w:rsidR="00240BDA" w:rsidRPr="009D433E" w:rsidRDefault="00000000" w:rsidP="009D433E">
            <w:pPr>
              <w:spacing w:after="0" w:line="480" w:lineRule="auto"/>
              <w:ind w:left="0" w:right="0" w:firstLine="0"/>
              <w:jc w:val="left"/>
              <w:rPr>
                <w:rFonts w:ascii="Arial" w:eastAsia="Operator Mono Light" w:hAnsi="Arial" w:cs="Arial"/>
                <w:sz w:val="20"/>
                <w:szCs w:val="20"/>
              </w:rPr>
            </w:pPr>
            <w:r w:rsidRPr="009D433E">
              <w:rPr>
                <w:rFonts w:ascii="Arial" w:eastAsia="Operator Mono Light" w:hAnsi="Arial" w:cs="Arial"/>
                <w:sz w:val="20"/>
                <w:szCs w:val="20"/>
              </w:rPr>
              <w:t>procedure_approach</w:t>
            </w:r>
          </w:p>
        </w:tc>
        <w:tc>
          <w:tcPr>
            <w:tcW w:w="1276" w:type="dxa"/>
          </w:tcPr>
          <w:p w14:paraId="4E0B45D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Categorical</w:t>
            </w:r>
          </w:p>
        </w:tc>
        <w:tc>
          <w:tcPr>
            <w:tcW w:w="4960" w:type="dxa"/>
          </w:tcPr>
          <w:p w14:paraId="2182238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Approach for the scheduled procedure (e.g., Open, Laparoscopic).</w:t>
            </w:r>
          </w:p>
        </w:tc>
      </w:tr>
      <w:tr w:rsidR="00240BDA" w:rsidRPr="009D433E" w14:paraId="4A2812FD" w14:textId="77777777">
        <w:tc>
          <w:tcPr>
            <w:tcW w:w="3114" w:type="dxa"/>
          </w:tcPr>
          <w:p w14:paraId="4B7D919C" w14:textId="77777777" w:rsidR="00240BDA" w:rsidRPr="009D433E" w:rsidRDefault="00000000" w:rsidP="009D433E">
            <w:pPr>
              <w:spacing w:after="0" w:line="480" w:lineRule="auto"/>
              <w:ind w:left="0" w:right="0" w:firstLine="0"/>
              <w:jc w:val="left"/>
              <w:rPr>
                <w:rFonts w:ascii="Arial" w:eastAsia="Operator Mono Light" w:hAnsi="Arial" w:cs="Arial"/>
                <w:sz w:val="20"/>
                <w:szCs w:val="20"/>
              </w:rPr>
            </w:pPr>
            <w:r w:rsidRPr="009D433E">
              <w:rPr>
                <w:rFonts w:ascii="Arial" w:eastAsia="Operator Mono Light" w:hAnsi="Arial" w:cs="Arial"/>
                <w:sz w:val="20"/>
                <w:szCs w:val="20"/>
              </w:rPr>
              <w:t>diagnosis_category</w:t>
            </w:r>
          </w:p>
        </w:tc>
        <w:tc>
          <w:tcPr>
            <w:tcW w:w="1276" w:type="dxa"/>
          </w:tcPr>
          <w:p w14:paraId="2B47F719"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Categorical</w:t>
            </w:r>
          </w:p>
        </w:tc>
        <w:tc>
          <w:tcPr>
            <w:tcW w:w="4960" w:type="dxa"/>
          </w:tcPr>
          <w:p w14:paraId="02DF435E"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ICD10 category of the most responsible diagnosis. Based on most responsible diagnosis.</w:t>
            </w:r>
          </w:p>
        </w:tc>
      </w:tr>
      <w:tr w:rsidR="00240BDA" w:rsidRPr="009D433E" w14:paraId="3C4F309A" w14:textId="77777777">
        <w:tc>
          <w:tcPr>
            <w:tcW w:w="3114" w:type="dxa"/>
          </w:tcPr>
          <w:p w14:paraId="7E6D4355" w14:textId="77777777" w:rsidR="00240BDA" w:rsidRPr="009D433E" w:rsidRDefault="00000000" w:rsidP="009D433E">
            <w:pPr>
              <w:spacing w:after="0" w:line="480" w:lineRule="auto"/>
              <w:ind w:left="0" w:right="0" w:firstLine="0"/>
              <w:jc w:val="left"/>
              <w:rPr>
                <w:rFonts w:ascii="Arial" w:eastAsia="Operator Mono Light" w:hAnsi="Arial" w:cs="Arial"/>
                <w:sz w:val="20"/>
                <w:szCs w:val="20"/>
              </w:rPr>
            </w:pPr>
            <w:r w:rsidRPr="009D433E">
              <w:rPr>
                <w:rFonts w:ascii="Arial" w:eastAsia="Operator Mono Light" w:hAnsi="Arial" w:cs="Arial"/>
                <w:sz w:val="20"/>
                <w:szCs w:val="20"/>
              </w:rPr>
              <w:t>anesthetic_type</w:t>
            </w:r>
          </w:p>
        </w:tc>
        <w:tc>
          <w:tcPr>
            <w:tcW w:w="1276" w:type="dxa"/>
          </w:tcPr>
          <w:p w14:paraId="40BD1967"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Categorical</w:t>
            </w:r>
          </w:p>
        </w:tc>
        <w:tc>
          <w:tcPr>
            <w:tcW w:w="4960" w:type="dxa"/>
          </w:tcPr>
          <w:p w14:paraId="3184521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Type of anesthesia used. Collapsed into General, Regional, Sedation, Local.</w:t>
            </w:r>
          </w:p>
        </w:tc>
      </w:tr>
      <w:tr w:rsidR="00240BDA" w:rsidRPr="009D433E" w14:paraId="6C455943" w14:textId="77777777">
        <w:tc>
          <w:tcPr>
            <w:tcW w:w="3114" w:type="dxa"/>
          </w:tcPr>
          <w:p w14:paraId="45084668" w14:textId="77777777" w:rsidR="00240BDA" w:rsidRPr="009D433E" w:rsidRDefault="00000000" w:rsidP="009D433E">
            <w:pPr>
              <w:spacing w:after="0" w:line="480" w:lineRule="auto"/>
              <w:ind w:left="0" w:right="0" w:firstLine="0"/>
              <w:jc w:val="left"/>
              <w:rPr>
                <w:rFonts w:ascii="Arial" w:eastAsia="Operator Mono Light" w:hAnsi="Arial" w:cs="Arial"/>
                <w:sz w:val="20"/>
                <w:szCs w:val="20"/>
              </w:rPr>
            </w:pPr>
            <w:r w:rsidRPr="009D433E">
              <w:rPr>
                <w:rFonts w:ascii="Arial" w:eastAsia="Operator Mono Light" w:hAnsi="Arial" w:cs="Arial"/>
                <w:sz w:val="20"/>
                <w:szCs w:val="20"/>
              </w:rPr>
              <w:t>day_of_year</w:t>
            </w:r>
          </w:p>
        </w:tc>
        <w:tc>
          <w:tcPr>
            <w:tcW w:w="1276" w:type="dxa"/>
          </w:tcPr>
          <w:p w14:paraId="6981E20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Numerical</w:t>
            </w:r>
          </w:p>
        </w:tc>
        <w:tc>
          <w:tcPr>
            <w:tcW w:w="4960" w:type="dxa"/>
          </w:tcPr>
          <w:p w14:paraId="36C986CE"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Day of the year on which the case is scheduled. Based on case date.</w:t>
            </w:r>
          </w:p>
        </w:tc>
      </w:tr>
      <w:tr w:rsidR="00240BDA" w:rsidRPr="009D433E" w14:paraId="213C8FC7" w14:textId="77777777">
        <w:tc>
          <w:tcPr>
            <w:tcW w:w="3114" w:type="dxa"/>
          </w:tcPr>
          <w:p w14:paraId="3B7E43AB" w14:textId="77777777" w:rsidR="00240BDA" w:rsidRPr="009D433E" w:rsidRDefault="00000000" w:rsidP="009D433E">
            <w:pPr>
              <w:spacing w:after="0" w:line="480" w:lineRule="auto"/>
              <w:ind w:left="0" w:right="0" w:firstLine="0"/>
              <w:jc w:val="left"/>
              <w:rPr>
                <w:rFonts w:ascii="Arial" w:eastAsia="Operator Mono Light" w:hAnsi="Arial" w:cs="Arial"/>
                <w:sz w:val="20"/>
                <w:szCs w:val="20"/>
              </w:rPr>
            </w:pPr>
            <w:r w:rsidRPr="009D433E">
              <w:rPr>
                <w:rFonts w:ascii="Arial" w:eastAsia="Operator Mono Light" w:hAnsi="Arial" w:cs="Arial"/>
                <w:sz w:val="20"/>
                <w:szCs w:val="20"/>
              </w:rPr>
              <w:t>day_of_week</w:t>
            </w:r>
          </w:p>
        </w:tc>
        <w:tc>
          <w:tcPr>
            <w:tcW w:w="1276" w:type="dxa"/>
          </w:tcPr>
          <w:p w14:paraId="75F6D959"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Ordinal</w:t>
            </w:r>
          </w:p>
        </w:tc>
        <w:tc>
          <w:tcPr>
            <w:tcW w:w="4960" w:type="dxa"/>
          </w:tcPr>
          <w:p w14:paraId="19FD308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Day of the week on which the case is scheduled. Based on case date.</w:t>
            </w:r>
          </w:p>
        </w:tc>
      </w:tr>
      <w:tr w:rsidR="00240BDA" w:rsidRPr="009D433E" w14:paraId="2B976192" w14:textId="77777777">
        <w:tc>
          <w:tcPr>
            <w:tcW w:w="3114" w:type="dxa"/>
          </w:tcPr>
          <w:p w14:paraId="2B64971E" w14:textId="77777777" w:rsidR="00240BDA" w:rsidRPr="009D433E" w:rsidRDefault="00000000" w:rsidP="009D433E">
            <w:pPr>
              <w:spacing w:after="0" w:line="480" w:lineRule="auto"/>
              <w:ind w:left="0" w:right="0" w:firstLine="0"/>
              <w:jc w:val="left"/>
              <w:rPr>
                <w:rFonts w:ascii="Arial" w:eastAsia="Operator Mono Light" w:hAnsi="Arial" w:cs="Arial"/>
                <w:sz w:val="20"/>
                <w:szCs w:val="20"/>
              </w:rPr>
            </w:pPr>
            <w:r w:rsidRPr="009D433E">
              <w:rPr>
                <w:rFonts w:ascii="Arial" w:eastAsia="Operator Mono Light" w:hAnsi="Arial" w:cs="Arial"/>
                <w:sz w:val="20"/>
                <w:szCs w:val="20"/>
              </w:rPr>
              <w:lastRenderedPageBreak/>
              <w:t>weekend_indicator</w:t>
            </w:r>
          </w:p>
        </w:tc>
        <w:tc>
          <w:tcPr>
            <w:tcW w:w="1276" w:type="dxa"/>
          </w:tcPr>
          <w:p w14:paraId="4D061ADC"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Binary</w:t>
            </w:r>
          </w:p>
        </w:tc>
        <w:tc>
          <w:tcPr>
            <w:tcW w:w="4960" w:type="dxa"/>
          </w:tcPr>
          <w:p w14:paraId="7E41564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Indicates if the case is scheduled on a weekend. Based on case date.</w:t>
            </w:r>
          </w:p>
        </w:tc>
      </w:tr>
      <w:tr w:rsidR="00240BDA" w:rsidRPr="009D433E" w14:paraId="1D0BC2B4" w14:textId="77777777">
        <w:tc>
          <w:tcPr>
            <w:tcW w:w="3114" w:type="dxa"/>
          </w:tcPr>
          <w:p w14:paraId="6986E30C" w14:textId="77777777" w:rsidR="00240BDA" w:rsidRPr="009D433E" w:rsidRDefault="00000000" w:rsidP="009D433E">
            <w:pPr>
              <w:spacing w:after="0" w:line="480" w:lineRule="auto"/>
              <w:ind w:left="0" w:right="0" w:firstLine="0"/>
              <w:jc w:val="left"/>
              <w:rPr>
                <w:rFonts w:ascii="Arial" w:eastAsia="Operator Mono Light" w:hAnsi="Arial" w:cs="Arial"/>
                <w:sz w:val="20"/>
                <w:szCs w:val="20"/>
              </w:rPr>
            </w:pPr>
            <w:r w:rsidRPr="009D433E">
              <w:rPr>
                <w:rFonts w:ascii="Arial" w:eastAsia="Operator Mono Light" w:hAnsi="Arial" w:cs="Arial"/>
                <w:sz w:val="20"/>
                <w:szCs w:val="20"/>
              </w:rPr>
              <w:t>surgical_location_hospital</w:t>
            </w:r>
          </w:p>
        </w:tc>
        <w:tc>
          <w:tcPr>
            <w:tcW w:w="1276" w:type="dxa"/>
          </w:tcPr>
          <w:p w14:paraId="76C1285C"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Categorical</w:t>
            </w:r>
          </w:p>
        </w:tc>
        <w:tc>
          <w:tcPr>
            <w:tcW w:w="4960" w:type="dxa"/>
          </w:tcPr>
          <w:p w14:paraId="6B364BE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Hospital where the surgery takes place. Based on surgical location.</w:t>
            </w:r>
          </w:p>
        </w:tc>
      </w:tr>
      <w:tr w:rsidR="00240BDA" w:rsidRPr="009D433E" w14:paraId="28E850D0" w14:textId="77777777">
        <w:tc>
          <w:tcPr>
            <w:tcW w:w="3114" w:type="dxa"/>
          </w:tcPr>
          <w:p w14:paraId="673933C1" w14:textId="77777777" w:rsidR="00240BDA" w:rsidRPr="009D433E" w:rsidRDefault="00000000" w:rsidP="009D433E">
            <w:pPr>
              <w:spacing w:after="0" w:line="480" w:lineRule="auto"/>
              <w:ind w:left="0" w:right="0" w:firstLine="0"/>
              <w:jc w:val="left"/>
              <w:rPr>
                <w:rFonts w:ascii="Arial" w:eastAsia="Operator Mono Light" w:hAnsi="Arial" w:cs="Arial"/>
                <w:sz w:val="20"/>
                <w:szCs w:val="20"/>
              </w:rPr>
            </w:pPr>
            <w:r w:rsidRPr="009D433E">
              <w:rPr>
                <w:rFonts w:ascii="Arial" w:eastAsia="Operator Mono Light" w:hAnsi="Arial" w:cs="Arial"/>
                <w:sz w:val="20"/>
                <w:szCs w:val="20"/>
              </w:rPr>
              <w:t>surgical_location_service</w:t>
            </w:r>
          </w:p>
        </w:tc>
        <w:tc>
          <w:tcPr>
            <w:tcW w:w="1276" w:type="dxa"/>
          </w:tcPr>
          <w:p w14:paraId="18834E1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Binary</w:t>
            </w:r>
          </w:p>
        </w:tc>
        <w:tc>
          <w:tcPr>
            <w:tcW w:w="4960" w:type="dxa"/>
          </w:tcPr>
          <w:p w14:paraId="00571C6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Surgical specialty of the OR. Based on surgical location.</w:t>
            </w:r>
          </w:p>
        </w:tc>
      </w:tr>
      <w:tr w:rsidR="00240BDA" w:rsidRPr="009D433E" w14:paraId="14F67967" w14:textId="77777777">
        <w:tc>
          <w:tcPr>
            <w:tcW w:w="3114" w:type="dxa"/>
          </w:tcPr>
          <w:p w14:paraId="73710F68" w14:textId="77777777" w:rsidR="00240BDA" w:rsidRPr="009D433E" w:rsidRDefault="00000000" w:rsidP="009D433E">
            <w:pPr>
              <w:spacing w:after="0" w:line="480" w:lineRule="auto"/>
              <w:ind w:left="0" w:right="0" w:firstLine="0"/>
              <w:jc w:val="left"/>
              <w:rPr>
                <w:rFonts w:ascii="Arial" w:eastAsia="Operator Mono Light" w:hAnsi="Arial" w:cs="Arial"/>
                <w:sz w:val="20"/>
                <w:szCs w:val="20"/>
              </w:rPr>
            </w:pPr>
            <w:r w:rsidRPr="009D433E">
              <w:rPr>
                <w:rFonts w:ascii="Arial" w:eastAsia="Operator Mono Light" w:hAnsi="Arial" w:cs="Arial"/>
                <w:sz w:val="20"/>
                <w:szCs w:val="20"/>
              </w:rPr>
              <w:t>primary_surgeon_id</w:t>
            </w:r>
          </w:p>
        </w:tc>
        <w:tc>
          <w:tcPr>
            <w:tcW w:w="1276" w:type="dxa"/>
          </w:tcPr>
          <w:p w14:paraId="5368FAD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Categorical</w:t>
            </w:r>
          </w:p>
        </w:tc>
        <w:tc>
          <w:tcPr>
            <w:tcW w:w="4960" w:type="dxa"/>
          </w:tcPr>
          <w:p w14:paraId="7D6B35A8"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Unique identifier for the primary surgeon. Categories with &lt;1% frequency collapsed into 'Other'.</w:t>
            </w:r>
          </w:p>
        </w:tc>
      </w:tr>
      <w:tr w:rsidR="00240BDA" w:rsidRPr="009D433E" w14:paraId="44FBCBAA" w14:textId="77777777">
        <w:tc>
          <w:tcPr>
            <w:tcW w:w="3114" w:type="dxa"/>
          </w:tcPr>
          <w:p w14:paraId="4E9C1233" w14:textId="77777777" w:rsidR="00240BDA" w:rsidRPr="009D433E" w:rsidRDefault="00000000" w:rsidP="009D433E">
            <w:pPr>
              <w:spacing w:after="0" w:line="480" w:lineRule="auto"/>
              <w:ind w:left="0" w:right="0" w:firstLine="0"/>
              <w:jc w:val="left"/>
              <w:rPr>
                <w:rFonts w:ascii="Arial" w:eastAsia="Operator Mono Light" w:hAnsi="Arial" w:cs="Arial"/>
                <w:sz w:val="20"/>
                <w:szCs w:val="20"/>
              </w:rPr>
            </w:pPr>
            <w:r w:rsidRPr="009D433E">
              <w:rPr>
                <w:rFonts w:ascii="Arial" w:eastAsia="Operator Mono Light" w:hAnsi="Arial" w:cs="Arial"/>
                <w:sz w:val="20"/>
                <w:szCs w:val="20"/>
              </w:rPr>
              <w:t>scheduled_surgeon</w:t>
            </w:r>
          </w:p>
        </w:tc>
        <w:tc>
          <w:tcPr>
            <w:tcW w:w="1276" w:type="dxa"/>
          </w:tcPr>
          <w:p w14:paraId="547307B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Binary</w:t>
            </w:r>
          </w:p>
        </w:tc>
        <w:tc>
          <w:tcPr>
            <w:tcW w:w="4960" w:type="dxa"/>
          </w:tcPr>
          <w:p w14:paraId="5BFAF0FC"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Indicates if there is an additional scheduled surgeon (as surgical assist).</w:t>
            </w:r>
          </w:p>
        </w:tc>
      </w:tr>
      <w:tr w:rsidR="00240BDA" w:rsidRPr="009D433E" w14:paraId="4EF67809" w14:textId="77777777">
        <w:tc>
          <w:tcPr>
            <w:tcW w:w="3114" w:type="dxa"/>
          </w:tcPr>
          <w:p w14:paraId="0AC1039D" w14:textId="77777777" w:rsidR="00240BDA" w:rsidRPr="009D433E" w:rsidRDefault="00000000" w:rsidP="009D433E">
            <w:pPr>
              <w:spacing w:after="0" w:line="480" w:lineRule="auto"/>
              <w:ind w:left="0" w:right="0" w:firstLine="0"/>
              <w:jc w:val="left"/>
              <w:rPr>
                <w:rFonts w:ascii="Arial" w:eastAsia="Operator Mono Light" w:hAnsi="Arial" w:cs="Arial"/>
                <w:sz w:val="20"/>
                <w:szCs w:val="20"/>
              </w:rPr>
            </w:pPr>
            <w:r w:rsidRPr="009D433E">
              <w:rPr>
                <w:rFonts w:ascii="Arial" w:eastAsia="Operator Mono Light" w:hAnsi="Arial" w:cs="Arial"/>
                <w:sz w:val="20"/>
                <w:szCs w:val="20"/>
              </w:rPr>
              <w:t>first_case_of_day</w:t>
            </w:r>
          </w:p>
        </w:tc>
        <w:tc>
          <w:tcPr>
            <w:tcW w:w="1276" w:type="dxa"/>
          </w:tcPr>
          <w:p w14:paraId="29B4631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Binary</w:t>
            </w:r>
          </w:p>
        </w:tc>
        <w:tc>
          <w:tcPr>
            <w:tcW w:w="4960" w:type="dxa"/>
          </w:tcPr>
          <w:p w14:paraId="084B61E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Indicates if the case is the first scheduled of the day in the assigned OR.</w:t>
            </w:r>
          </w:p>
        </w:tc>
      </w:tr>
      <w:tr w:rsidR="00240BDA" w:rsidRPr="009D433E" w14:paraId="79C4D255" w14:textId="77777777">
        <w:tc>
          <w:tcPr>
            <w:tcW w:w="3114" w:type="dxa"/>
          </w:tcPr>
          <w:p w14:paraId="6067CACF" w14:textId="77777777" w:rsidR="00240BDA" w:rsidRPr="009D433E" w:rsidRDefault="00000000" w:rsidP="009D433E">
            <w:pPr>
              <w:spacing w:after="0" w:line="480" w:lineRule="auto"/>
              <w:ind w:left="0" w:right="0" w:firstLine="0"/>
              <w:jc w:val="left"/>
              <w:rPr>
                <w:rFonts w:ascii="Arial" w:eastAsia="Operator Mono Light" w:hAnsi="Arial" w:cs="Arial"/>
                <w:sz w:val="20"/>
                <w:szCs w:val="20"/>
              </w:rPr>
            </w:pPr>
            <w:r w:rsidRPr="009D433E">
              <w:rPr>
                <w:rFonts w:ascii="Arial" w:eastAsia="Operator Mono Light" w:hAnsi="Arial" w:cs="Arial"/>
                <w:sz w:val="20"/>
                <w:szCs w:val="20"/>
              </w:rPr>
              <w:t>last_case_of_day</w:t>
            </w:r>
          </w:p>
        </w:tc>
        <w:tc>
          <w:tcPr>
            <w:tcW w:w="1276" w:type="dxa"/>
          </w:tcPr>
          <w:p w14:paraId="08DC435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Binary</w:t>
            </w:r>
          </w:p>
        </w:tc>
        <w:tc>
          <w:tcPr>
            <w:tcW w:w="4960" w:type="dxa"/>
          </w:tcPr>
          <w:p w14:paraId="05110A4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Indicates if the case is the last scheduled of the day in the assigned OR.</w:t>
            </w:r>
          </w:p>
        </w:tc>
      </w:tr>
      <w:tr w:rsidR="00240BDA" w:rsidRPr="009D433E" w14:paraId="162930E7" w14:textId="77777777">
        <w:tc>
          <w:tcPr>
            <w:tcW w:w="3114" w:type="dxa"/>
          </w:tcPr>
          <w:p w14:paraId="0EC60716" w14:textId="77777777" w:rsidR="00240BDA" w:rsidRPr="009D433E" w:rsidRDefault="00000000" w:rsidP="009D433E">
            <w:pPr>
              <w:spacing w:after="0" w:line="480" w:lineRule="auto"/>
              <w:ind w:left="0" w:right="0" w:firstLine="0"/>
              <w:jc w:val="left"/>
              <w:rPr>
                <w:rFonts w:ascii="Arial" w:eastAsia="Operator Mono Light" w:hAnsi="Arial" w:cs="Arial"/>
                <w:sz w:val="20"/>
                <w:szCs w:val="20"/>
              </w:rPr>
            </w:pPr>
            <w:r w:rsidRPr="009D433E">
              <w:rPr>
                <w:rFonts w:ascii="Arial" w:eastAsia="Operator Mono Light" w:hAnsi="Arial" w:cs="Arial"/>
                <w:sz w:val="20"/>
                <w:szCs w:val="20"/>
              </w:rPr>
              <w:t>morning_scheduled</w:t>
            </w:r>
          </w:p>
        </w:tc>
        <w:tc>
          <w:tcPr>
            <w:tcW w:w="1276" w:type="dxa"/>
          </w:tcPr>
          <w:p w14:paraId="5E0A826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Binary</w:t>
            </w:r>
          </w:p>
        </w:tc>
        <w:tc>
          <w:tcPr>
            <w:tcW w:w="4960" w:type="dxa"/>
          </w:tcPr>
          <w:p w14:paraId="54387D3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Indicates if the case is scheduled to start in the morning (AM). Based on scheduled start time.</w:t>
            </w:r>
          </w:p>
        </w:tc>
      </w:tr>
      <w:tr w:rsidR="00240BDA" w:rsidRPr="009D433E" w14:paraId="0EF2FD49" w14:textId="77777777">
        <w:tc>
          <w:tcPr>
            <w:tcW w:w="3114" w:type="dxa"/>
          </w:tcPr>
          <w:p w14:paraId="4545DA0C" w14:textId="77777777" w:rsidR="00240BDA" w:rsidRPr="009D433E" w:rsidRDefault="00000000" w:rsidP="009D433E">
            <w:pPr>
              <w:spacing w:after="0" w:line="480" w:lineRule="auto"/>
              <w:ind w:left="0" w:right="0" w:firstLine="0"/>
              <w:jc w:val="left"/>
              <w:rPr>
                <w:rFonts w:ascii="Arial" w:eastAsia="Operator Mono Light" w:hAnsi="Arial" w:cs="Arial"/>
                <w:sz w:val="20"/>
                <w:szCs w:val="20"/>
              </w:rPr>
            </w:pPr>
            <w:r w:rsidRPr="009D433E">
              <w:rPr>
                <w:rFonts w:ascii="Arial" w:eastAsia="Operator Mono Light" w:hAnsi="Arial" w:cs="Arial"/>
                <w:sz w:val="20"/>
                <w:szCs w:val="20"/>
              </w:rPr>
              <w:t>actual_case_time_minutes</w:t>
            </w:r>
          </w:p>
        </w:tc>
        <w:tc>
          <w:tcPr>
            <w:tcW w:w="1276" w:type="dxa"/>
          </w:tcPr>
          <w:p w14:paraId="23CAC6D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Numerical</w:t>
            </w:r>
          </w:p>
        </w:tc>
        <w:tc>
          <w:tcPr>
            <w:tcW w:w="4960" w:type="dxa"/>
          </w:tcPr>
          <w:p w14:paraId="353A0C3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Duration of the case in minutes. Excludes &gt;8000 minutes.</w:t>
            </w:r>
          </w:p>
        </w:tc>
      </w:tr>
    </w:tbl>
    <w:p w14:paraId="1AEB9D8F" w14:textId="77777777" w:rsidR="00240BDA" w:rsidRPr="009D433E" w:rsidRDefault="00240BDA" w:rsidP="009D433E">
      <w:pPr>
        <w:spacing w:after="0" w:line="480" w:lineRule="auto"/>
        <w:ind w:left="0" w:right="0" w:firstLine="0"/>
        <w:jc w:val="left"/>
        <w:rPr>
          <w:rFonts w:ascii="Arial" w:eastAsia="Arial" w:hAnsi="Arial" w:cs="Arial"/>
          <w:b/>
          <w:color w:val="000000"/>
          <w:sz w:val="20"/>
          <w:szCs w:val="20"/>
        </w:rPr>
      </w:pPr>
    </w:p>
    <w:p w14:paraId="5C0827BA" w14:textId="77777777" w:rsidR="00240BDA" w:rsidRPr="009D433E" w:rsidRDefault="00240BDA" w:rsidP="009D433E">
      <w:pPr>
        <w:spacing w:after="0" w:line="480" w:lineRule="auto"/>
        <w:ind w:left="0" w:right="0" w:firstLine="0"/>
        <w:jc w:val="left"/>
        <w:rPr>
          <w:rFonts w:ascii="Arial" w:eastAsia="Arial" w:hAnsi="Arial" w:cs="Arial"/>
          <w:b/>
          <w:color w:val="000000"/>
          <w:sz w:val="20"/>
          <w:szCs w:val="20"/>
        </w:rPr>
      </w:pPr>
    </w:p>
    <w:p w14:paraId="3FE8EDED"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65FC7164"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hAnsi="Arial" w:cs="Arial"/>
          <w:sz w:val="20"/>
          <w:szCs w:val="20"/>
        </w:rPr>
        <w:br w:type="column"/>
      </w:r>
      <w:r w:rsidRPr="009D433E">
        <w:rPr>
          <w:rFonts w:ascii="Arial" w:eastAsia="Arial" w:hAnsi="Arial" w:cs="Arial"/>
          <w:b/>
          <w:sz w:val="20"/>
          <w:szCs w:val="20"/>
        </w:rPr>
        <w:lastRenderedPageBreak/>
        <w:t>Supplementary Figure 1: Data preparation &amp; pre-processing workflow</w:t>
      </w:r>
    </w:p>
    <w:p w14:paraId="2096F06F"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59928367"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noProof/>
          <w:sz w:val="20"/>
          <w:szCs w:val="20"/>
        </w:rPr>
        <w:drawing>
          <wp:inline distT="0" distB="0" distL="0" distR="0" wp14:anchorId="48D98ADE" wp14:editId="5CB1420F">
            <wp:extent cx="5943600" cy="1133475"/>
            <wp:effectExtent l="0" t="0" r="0" b="0"/>
            <wp:docPr id="171193636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a:srcRect/>
                    <a:stretch>
                      <a:fillRect/>
                    </a:stretch>
                  </pic:blipFill>
                  <pic:spPr>
                    <a:xfrm>
                      <a:off x="0" y="0"/>
                      <a:ext cx="5943600" cy="1133475"/>
                    </a:xfrm>
                    <a:prstGeom prst="rect">
                      <a:avLst/>
                    </a:prstGeom>
                    <a:ln/>
                  </pic:spPr>
                </pic:pic>
              </a:graphicData>
            </a:graphic>
          </wp:inline>
        </w:drawing>
      </w:r>
    </w:p>
    <w:p w14:paraId="64C7DF48" w14:textId="77777777" w:rsidR="00240BDA" w:rsidRPr="009D433E" w:rsidRDefault="00240BDA" w:rsidP="009D433E">
      <w:pPr>
        <w:spacing w:after="0" w:line="480" w:lineRule="auto"/>
        <w:ind w:left="0" w:right="0" w:firstLine="0"/>
        <w:jc w:val="left"/>
        <w:rPr>
          <w:rFonts w:ascii="Arial" w:eastAsia="Arial" w:hAnsi="Arial" w:cs="Arial"/>
          <w:b/>
          <w:sz w:val="20"/>
          <w:szCs w:val="20"/>
        </w:rPr>
      </w:pPr>
    </w:p>
    <w:p w14:paraId="62CDB75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Supplementary Figure 1</w:t>
      </w:r>
      <w:r w:rsidRPr="009D433E">
        <w:rPr>
          <w:rFonts w:ascii="Arial" w:eastAsia="Arial" w:hAnsi="Arial" w:cs="Arial"/>
          <w:sz w:val="20"/>
          <w:szCs w:val="20"/>
        </w:rPr>
        <w:t>: Workflow of data preparation and pre-processing, including data cleaning, feature extraction, normalization, and 10-fold cross-validation.</w:t>
      </w:r>
    </w:p>
    <w:p w14:paraId="08FEFA1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Supplementary Figure 3: Hyperparameter optimization workflow</w:t>
      </w:r>
    </w:p>
    <w:p w14:paraId="38CE1A41"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55D202C8"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74C1A452"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43C9CCAF"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2FBE28D2"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Supplementary Figure 2: Hyperparameter Optimization</w:t>
      </w:r>
    </w:p>
    <w:p w14:paraId="2D30D290"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450AA2B9"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441166D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noProof/>
          <w:sz w:val="20"/>
          <w:szCs w:val="20"/>
        </w:rPr>
        <w:lastRenderedPageBreak/>
        <w:drawing>
          <wp:inline distT="0" distB="0" distL="0" distR="0" wp14:anchorId="17402A5E" wp14:editId="13A627BA">
            <wp:extent cx="3819525" cy="3580805"/>
            <wp:effectExtent l="0" t="0" r="0" b="0"/>
            <wp:docPr id="171193636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3"/>
                    <a:srcRect/>
                    <a:stretch>
                      <a:fillRect/>
                    </a:stretch>
                  </pic:blipFill>
                  <pic:spPr>
                    <a:xfrm>
                      <a:off x="0" y="0"/>
                      <a:ext cx="3819525" cy="3580805"/>
                    </a:xfrm>
                    <a:prstGeom prst="rect">
                      <a:avLst/>
                    </a:prstGeom>
                    <a:ln/>
                  </pic:spPr>
                </pic:pic>
              </a:graphicData>
            </a:graphic>
          </wp:inline>
        </w:drawing>
      </w:r>
    </w:p>
    <w:p w14:paraId="6AA2A1C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Supplementary Figure 3:</w:t>
      </w:r>
      <w:r w:rsidRPr="009D433E">
        <w:rPr>
          <w:rFonts w:ascii="Arial" w:eastAsia="Arial" w:hAnsi="Arial" w:cs="Arial"/>
          <w:sz w:val="20"/>
          <w:szCs w:val="20"/>
        </w:rPr>
        <w:t xml:space="preserve"> Flowchart of the hyperparameter optimization process using the Tree-structured Parzen Estimator (TPE) algorithm, from defining the hyperparameter space to selecting the best configuration.</w:t>
      </w:r>
    </w:p>
    <w:p w14:paraId="7C24B25E"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hAnsi="Arial" w:cs="Arial"/>
          <w:sz w:val="20"/>
          <w:szCs w:val="20"/>
        </w:rPr>
        <w:br w:type="column"/>
      </w:r>
      <w:r w:rsidRPr="009D433E">
        <w:rPr>
          <w:rFonts w:ascii="Arial" w:eastAsia="Arial" w:hAnsi="Arial" w:cs="Arial"/>
          <w:b/>
          <w:sz w:val="20"/>
          <w:szCs w:val="20"/>
        </w:rPr>
        <w:lastRenderedPageBreak/>
        <w:t>Supplementary Table 2: Hyperparameter Ranges for Optimization</w:t>
      </w:r>
    </w:p>
    <w:p w14:paraId="26DBBC02" w14:textId="77777777" w:rsidR="00240BDA" w:rsidRPr="009D433E" w:rsidRDefault="00240BDA" w:rsidP="009D433E">
      <w:pPr>
        <w:spacing w:after="0" w:line="480" w:lineRule="auto"/>
        <w:ind w:left="0" w:right="0" w:firstLine="0"/>
        <w:jc w:val="left"/>
        <w:rPr>
          <w:rFonts w:ascii="Arial" w:eastAsia="Arial" w:hAnsi="Arial" w:cs="Arial"/>
          <w:b/>
          <w:sz w:val="20"/>
          <w:szCs w:val="20"/>
        </w:rPr>
      </w:pPr>
    </w:p>
    <w:tbl>
      <w:tblPr>
        <w:tblStyle w:val="a4"/>
        <w:tblW w:w="934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21"/>
        <w:gridCol w:w="3614"/>
        <w:gridCol w:w="3614"/>
      </w:tblGrid>
      <w:tr w:rsidR="00240BDA" w:rsidRPr="009D433E" w14:paraId="6F3C12F9" w14:textId="77777777">
        <w:tc>
          <w:tcPr>
            <w:tcW w:w="2122" w:type="dxa"/>
            <w:vAlign w:val="center"/>
          </w:tcPr>
          <w:p w14:paraId="56C855F1"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Model Type</w:t>
            </w:r>
          </w:p>
        </w:tc>
        <w:tc>
          <w:tcPr>
            <w:tcW w:w="3614" w:type="dxa"/>
            <w:vAlign w:val="center"/>
          </w:tcPr>
          <w:p w14:paraId="5E95E7C0"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Hyperparameter</w:t>
            </w:r>
          </w:p>
        </w:tc>
        <w:tc>
          <w:tcPr>
            <w:tcW w:w="3614" w:type="dxa"/>
            <w:vAlign w:val="center"/>
          </w:tcPr>
          <w:p w14:paraId="37E88B7D"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Optimization Range</w:t>
            </w:r>
          </w:p>
        </w:tc>
      </w:tr>
      <w:tr w:rsidR="00240BDA" w:rsidRPr="009D433E" w14:paraId="42219370" w14:textId="77777777">
        <w:tc>
          <w:tcPr>
            <w:tcW w:w="2122" w:type="dxa"/>
            <w:vAlign w:val="center"/>
          </w:tcPr>
          <w:p w14:paraId="6EB0CF1E" w14:textId="77777777" w:rsidR="00240BDA" w:rsidRPr="009D433E" w:rsidRDefault="00000000" w:rsidP="009D433E">
            <w:pPr>
              <w:spacing w:after="0" w:line="480" w:lineRule="auto"/>
              <w:ind w:left="0" w:right="0" w:firstLine="0"/>
              <w:jc w:val="left"/>
              <w:rPr>
                <w:rFonts w:ascii="Arial" w:eastAsia="Operator Mono Light" w:hAnsi="Arial" w:cs="Arial"/>
                <w:sz w:val="20"/>
                <w:szCs w:val="20"/>
              </w:rPr>
            </w:pPr>
            <w:r w:rsidRPr="009D433E">
              <w:rPr>
                <w:rFonts w:ascii="Arial" w:eastAsia="Arial" w:hAnsi="Arial" w:cs="Arial"/>
                <w:sz w:val="20"/>
                <w:szCs w:val="20"/>
              </w:rPr>
              <w:t>Linear Regression</w:t>
            </w:r>
          </w:p>
        </w:tc>
        <w:tc>
          <w:tcPr>
            <w:tcW w:w="3614" w:type="dxa"/>
            <w:vAlign w:val="center"/>
          </w:tcPr>
          <w:p w14:paraId="1006AB1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none</w:t>
            </w:r>
          </w:p>
        </w:tc>
        <w:tc>
          <w:tcPr>
            <w:tcW w:w="3614" w:type="dxa"/>
            <w:vAlign w:val="center"/>
          </w:tcPr>
          <w:p w14:paraId="6ADD2D59"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N/A</w:t>
            </w:r>
          </w:p>
        </w:tc>
      </w:tr>
      <w:tr w:rsidR="00240BDA" w:rsidRPr="009D433E" w14:paraId="0379412D" w14:textId="77777777">
        <w:tc>
          <w:tcPr>
            <w:tcW w:w="2122" w:type="dxa"/>
            <w:vAlign w:val="center"/>
          </w:tcPr>
          <w:p w14:paraId="1D21FCF1" w14:textId="77777777" w:rsidR="00240BDA" w:rsidRPr="009D433E" w:rsidRDefault="00000000" w:rsidP="009D433E">
            <w:pPr>
              <w:spacing w:after="0" w:line="480" w:lineRule="auto"/>
              <w:ind w:left="0" w:right="0" w:firstLine="0"/>
              <w:jc w:val="left"/>
              <w:rPr>
                <w:rFonts w:ascii="Arial" w:eastAsia="Operator Mono Lig Medium" w:hAnsi="Arial" w:cs="Arial"/>
                <w:sz w:val="20"/>
                <w:szCs w:val="20"/>
              </w:rPr>
            </w:pPr>
            <w:r w:rsidRPr="009D433E">
              <w:rPr>
                <w:rFonts w:ascii="Arial" w:eastAsia="Arial" w:hAnsi="Arial" w:cs="Arial"/>
                <w:sz w:val="20"/>
                <w:szCs w:val="20"/>
              </w:rPr>
              <w:t>Ridge Regression</w:t>
            </w:r>
          </w:p>
        </w:tc>
        <w:tc>
          <w:tcPr>
            <w:tcW w:w="3614" w:type="dxa"/>
            <w:vAlign w:val="center"/>
          </w:tcPr>
          <w:p w14:paraId="3BF1677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alpha</w:t>
            </w:r>
          </w:p>
        </w:tc>
        <w:tc>
          <w:tcPr>
            <w:tcW w:w="3614" w:type="dxa"/>
            <w:vAlign w:val="center"/>
          </w:tcPr>
          <w:p w14:paraId="371A353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1e-5 to 1e2 (log scale)</w:t>
            </w:r>
          </w:p>
        </w:tc>
      </w:tr>
      <w:tr w:rsidR="00240BDA" w:rsidRPr="009D433E" w14:paraId="5EE22366" w14:textId="77777777">
        <w:tc>
          <w:tcPr>
            <w:tcW w:w="2122" w:type="dxa"/>
            <w:vAlign w:val="center"/>
          </w:tcPr>
          <w:p w14:paraId="5DC610EB" w14:textId="77777777" w:rsidR="00240BDA" w:rsidRPr="009D433E" w:rsidRDefault="00000000" w:rsidP="009D433E">
            <w:pPr>
              <w:spacing w:after="0" w:line="480" w:lineRule="auto"/>
              <w:ind w:left="0" w:right="0" w:firstLine="0"/>
              <w:jc w:val="left"/>
              <w:rPr>
                <w:rFonts w:ascii="Arial" w:eastAsia="Operator Mono Lig Medium" w:hAnsi="Arial" w:cs="Arial"/>
                <w:sz w:val="20"/>
                <w:szCs w:val="20"/>
              </w:rPr>
            </w:pPr>
            <w:r w:rsidRPr="009D433E">
              <w:rPr>
                <w:rFonts w:ascii="Arial" w:eastAsia="Arial" w:hAnsi="Arial" w:cs="Arial"/>
                <w:sz w:val="20"/>
                <w:szCs w:val="20"/>
              </w:rPr>
              <w:t>Lasso Regression</w:t>
            </w:r>
          </w:p>
        </w:tc>
        <w:tc>
          <w:tcPr>
            <w:tcW w:w="3614" w:type="dxa"/>
            <w:vAlign w:val="center"/>
          </w:tcPr>
          <w:p w14:paraId="128402B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alpha</w:t>
            </w:r>
          </w:p>
        </w:tc>
        <w:tc>
          <w:tcPr>
            <w:tcW w:w="3614" w:type="dxa"/>
            <w:vAlign w:val="center"/>
          </w:tcPr>
          <w:p w14:paraId="6D688C7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1e-5 to 1e2 (log scale)</w:t>
            </w:r>
          </w:p>
        </w:tc>
      </w:tr>
      <w:tr w:rsidR="00240BDA" w:rsidRPr="009D433E" w14:paraId="13F96B90" w14:textId="77777777">
        <w:tc>
          <w:tcPr>
            <w:tcW w:w="2122" w:type="dxa"/>
            <w:vMerge w:val="restart"/>
          </w:tcPr>
          <w:p w14:paraId="2474DC4B" w14:textId="77777777" w:rsidR="00240BDA" w:rsidRPr="009D433E" w:rsidRDefault="00000000" w:rsidP="009D433E">
            <w:pPr>
              <w:spacing w:after="0" w:line="480" w:lineRule="auto"/>
              <w:ind w:left="0" w:right="0" w:firstLine="0"/>
              <w:jc w:val="left"/>
              <w:rPr>
                <w:rFonts w:ascii="Arial" w:eastAsia="Operator Mono Lig Medium" w:hAnsi="Arial" w:cs="Arial"/>
                <w:sz w:val="20"/>
                <w:szCs w:val="20"/>
              </w:rPr>
            </w:pPr>
            <w:r w:rsidRPr="009D433E">
              <w:rPr>
                <w:rFonts w:ascii="Arial" w:eastAsia="Arial" w:hAnsi="Arial" w:cs="Arial"/>
                <w:sz w:val="20"/>
                <w:szCs w:val="20"/>
              </w:rPr>
              <w:t>SVR</w:t>
            </w:r>
          </w:p>
        </w:tc>
        <w:tc>
          <w:tcPr>
            <w:tcW w:w="3614" w:type="dxa"/>
            <w:vAlign w:val="center"/>
          </w:tcPr>
          <w:p w14:paraId="3233F3B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C</w:t>
            </w:r>
          </w:p>
        </w:tc>
        <w:tc>
          <w:tcPr>
            <w:tcW w:w="3614" w:type="dxa"/>
            <w:vAlign w:val="center"/>
          </w:tcPr>
          <w:p w14:paraId="0E19EF2E"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1e-3 to 1e2 (log scale)</w:t>
            </w:r>
          </w:p>
        </w:tc>
      </w:tr>
      <w:tr w:rsidR="00240BDA" w:rsidRPr="009D433E" w14:paraId="683955BA" w14:textId="77777777">
        <w:tc>
          <w:tcPr>
            <w:tcW w:w="2122" w:type="dxa"/>
            <w:vMerge/>
          </w:tcPr>
          <w:p w14:paraId="62A04176"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3614" w:type="dxa"/>
            <w:vAlign w:val="center"/>
          </w:tcPr>
          <w:p w14:paraId="38FC370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epsilon</w:t>
            </w:r>
          </w:p>
        </w:tc>
        <w:tc>
          <w:tcPr>
            <w:tcW w:w="3614" w:type="dxa"/>
            <w:vAlign w:val="center"/>
          </w:tcPr>
          <w:p w14:paraId="3ED7648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1e-3 to 1.0 (log scale)</w:t>
            </w:r>
          </w:p>
        </w:tc>
      </w:tr>
      <w:tr w:rsidR="00240BDA" w:rsidRPr="009D433E" w14:paraId="7DD82A99" w14:textId="77777777">
        <w:tc>
          <w:tcPr>
            <w:tcW w:w="2122" w:type="dxa"/>
            <w:vMerge/>
          </w:tcPr>
          <w:p w14:paraId="7A9ABEF9"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3614" w:type="dxa"/>
            <w:vAlign w:val="center"/>
          </w:tcPr>
          <w:p w14:paraId="1D9D40B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kernel</w:t>
            </w:r>
          </w:p>
        </w:tc>
        <w:tc>
          <w:tcPr>
            <w:tcW w:w="3614" w:type="dxa"/>
            <w:vAlign w:val="center"/>
          </w:tcPr>
          <w:p w14:paraId="34C828F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{'linear', 'poly', 'rbf'}</w:t>
            </w:r>
          </w:p>
        </w:tc>
      </w:tr>
      <w:tr w:rsidR="00240BDA" w:rsidRPr="009D433E" w14:paraId="27ED4B63" w14:textId="77777777">
        <w:tc>
          <w:tcPr>
            <w:tcW w:w="2122" w:type="dxa"/>
            <w:vMerge w:val="restart"/>
          </w:tcPr>
          <w:p w14:paraId="68E7297D" w14:textId="77777777" w:rsidR="00240BDA" w:rsidRPr="009D433E" w:rsidRDefault="00000000" w:rsidP="009D433E">
            <w:pPr>
              <w:spacing w:after="0" w:line="480" w:lineRule="auto"/>
              <w:ind w:left="0" w:right="0" w:firstLine="0"/>
              <w:jc w:val="left"/>
              <w:rPr>
                <w:rFonts w:ascii="Arial" w:eastAsia="Operator Mono Lig Medium" w:hAnsi="Arial" w:cs="Arial"/>
                <w:sz w:val="20"/>
                <w:szCs w:val="20"/>
              </w:rPr>
            </w:pPr>
            <w:r w:rsidRPr="009D433E">
              <w:rPr>
                <w:rFonts w:ascii="Arial" w:eastAsia="Arial" w:hAnsi="Arial" w:cs="Arial"/>
                <w:sz w:val="20"/>
                <w:szCs w:val="20"/>
              </w:rPr>
              <w:t>Random Forest</w:t>
            </w:r>
          </w:p>
        </w:tc>
        <w:tc>
          <w:tcPr>
            <w:tcW w:w="3614" w:type="dxa"/>
            <w:vAlign w:val="center"/>
          </w:tcPr>
          <w:p w14:paraId="072F8EA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n_estimators</w:t>
            </w:r>
          </w:p>
        </w:tc>
        <w:tc>
          <w:tcPr>
            <w:tcW w:w="3614" w:type="dxa"/>
            <w:vAlign w:val="center"/>
          </w:tcPr>
          <w:p w14:paraId="467F97B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100 to 1000</w:t>
            </w:r>
          </w:p>
        </w:tc>
      </w:tr>
      <w:tr w:rsidR="00240BDA" w:rsidRPr="009D433E" w14:paraId="3C162282" w14:textId="77777777">
        <w:tc>
          <w:tcPr>
            <w:tcW w:w="2122" w:type="dxa"/>
            <w:vMerge/>
          </w:tcPr>
          <w:p w14:paraId="5571D600"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3614" w:type="dxa"/>
            <w:vAlign w:val="center"/>
          </w:tcPr>
          <w:p w14:paraId="0B2BB15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max_depth</w:t>
            </w:r>
          </w:p>
        </w:tc>
        <w:tc>
          <w:tcPr>
            <w:tcW w:w="3614" w:type="dxa"/>
            <w:vAlign w:val="center"/>
          </w:tcPr>
          <w:p w14:paraId="263E38C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 to 30</w:t>
            </w:r>
          </w:p>
        </w:tc>
      </w:tr>
      <w:tr w:rsidR="00240BDA" w:rsidRPr="009D433E" w14:paraId="5CB5C0C1" w14:textId="77777777">
        <w:tc>
          <w:tcPr>
            <w:tcW w:w="2122" w:type="dxa"/>
            <w:vMerge/>
          </w:tcPr>
          <w:p w14:paraId="3836AFBE"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3614" w:type="dxa"/>
            <w:vAlign w:val="center"/>
          </w:tcPr>
          <w:p w14:paraId="2500CFB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min_samples_split</w:t>
            </w:r>
          </w:p>
        </w:tc>
        <w:tc>
          <w:tcPr>
            <w:tcW w:w="3614" w:type="dxa"/>
            <w:vAlign w:val="center"/>
          </w:tcPr>
          <w:p w14:paraId="2B2C473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2 to 10</w:t>
            </w:r>
          </w:p>
        </w:tc>
      </w:tr>
      <w:tr w:rsidR="00240BDA" w:rsidRPr="009D433E" w14:paraId="3B7FDD1C" w14:textId="77777777">
        <w:tc>
          <w:tcPr>
            <w:tcW w:w="2122" w:type="dxa"/>
            <w:vMerge/>
          </w:tcPr>
          <w:p w14:paraId="43B0A4E6"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3614" w:type="dxa"/>
            <w:vAlign w:val="center"/>
          </w:tcPr>
          <w:p w14:paraId="6AB2DDE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min_samples_leaf</w:t>
            </w:r>
          </w:p>
        </w:tc>
        <w:tc>
          <w:tcPr>
            <w:tcW w:w="3614" w:type="dxa"/>
            <w:vAlign w:val="center"/>
          </w:tcPr>
          <w:p w14:paraId="6AF7B24B"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 to 4</w:t>
            </w:r>
          </w:p>
        </w:tc>
      </w:tr>
      <w:tr w:rsidR="00240BDA" w:rsidRPr="009D433E" w14:paraId="0A57BFF2" w14:textId="77777777">
        <w:tc>
          <w:tcPr>
            <w:tcW w:w="2122" w:type="dxa"/>
            <w:vMerge w:val="restart"/>
          </w:tcPr>
          <w:p w14:paraId="33524A5F" w14:textId="77777777" w:rsidR="00240BDA" w:rsidRPr="009D433E" w:rsidRDefault="00000000" w:rsidP="009D433E">
            <w:pPr>
              <w:spacing w:after="0" w:line="480" w:lineRule="auto"/>
              <w:ind w:left="0" w:right="0" w:firstLine="0"/>
              <w:jc w:val="left"/>
              <w:rPr>
                <w:rFonts w:ascii="Arial" w:eastAsia="Operator Mono Lig Medium" w:hAnsi="Arial" w:cs="Arial"/>
                <w:sz w:val="20"/>
                <w:szCs w:val="20"/>
              </w:rPr>
            </w:pPr>
            <w:r w:rsidRPr="009D433E">
              <w:rPr>
                <w:rFonts w:ascii="Arial" w:eastAsia="Arial" w:hAnsi="Arial" w:cs="Arial"/>
                <w:sz w:val="20"/>
                <w:szCs w:val="20"/>
              </w:rPr>
              <w:t>GBM</w:t>
            </w:r>
          </w:p>
        </w:tc>
        <w:tc>
          <w:tcPr>
            <w:tcW w:w="3614" w:type="dxa"/>
            <w:vAlign w:val="center"/>
          </w:tcPr>
          <w:p w14:paraId="76FBF81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n_estimators</w:t>
            </w:r>
          </w:p>
        </w:tc>
        <w:tc>
          <w:tcPr>
            <w:tcW w:w="3614" w:type="dxa"/>
            <w:vAlign w:val="center"/>
          </w:tcPr>
          <w:p w14:paraId="3B6AC6C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100 to 1000</w:t>
            </w:r>
          </w:p>
        </w:tc>
      </w:tr>
      <w:tr w:rsidR="00240BDA" w:rsidRPr="009D433E" w14:paraId="585BFFF0" w14:textId="77777777">
        <w:tc>
          <w:tcPr>
            <w:tcW w:w="2122" w:type="dxa"/>
            <w:vMerge/>
          </w:tcPr>
          <w:p w14:paraId="636B549E"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3614" w:type="dxa"/>
            <w:vAlign w:val="center"/>
          </w:tcPr>
          <w:p w14:paraId="279A29F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learning_rate</w:t>
            </w:r>
          </w:p>
        </w:tc>
        <w:tc>
          <w:tcPr>
            <w:tcW w:w="3614" w:type="dxa"/>
            <w:vAlign w:val="center"/>
          </w:tcPr>
          <w:p w14:paraId="60487FC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1e-3 to 1.0 (log scale)</w:t>
            </w:r>
          </w:p>
        </w:tc>
      </w:tr>
      <w:tr w:rsidR="00240BDA" w:rsidRPr="009D433E" w14:paraId="44EC7088" w14:textId="77777777">
        <w:tc>
          <w:tcPr>
            <w:tcW w:w="2122" w:type="dxa"/>
            <w:vMerge/>
          </w:tcPr>
          <w:p w14:paraId="5C768EED"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3614" w:type="dxa"/>
            <w:vAlign w:val="center"/>
          </w:tcPr>
          <w:p w14:paraId="4B55F3C9"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max_depth</w:t>
            </w:r>
          </w:p>
        </w:tc>
        <w:tc>
          <w:tcPr>
            <w:tcW w:w="3614" w:type="dxa"/>
            <w:vAlign w:val="center"/>
          </w:tcPr>
          <w:p w14:paraId="3B76501E"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 to 30</w:t>
            </w:r>
          </w:p>
        </w:tc>
      </w:tr>
      <w:tr w:rsidR="00240BDA" w:rsidRPr="009D433E" w14:paraId="62F15A5F" w14:textId="77777777">
        <w:tc>
          <w:tcPr>
            <w:tcW w:w="2122" w:type="dxa"/>
            <w:vMerge/>
          </w:tcPr>
          <w:p w14:paraId="3DA5DEE2"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3614" w:type="dxa"/>
            <w:vAlign w:val="center"/>
          </w:tcPr>
          <w:p w14:paraId="1F6456E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subsample</w:t>
            </w:r>
          </w:p>
        </w:tc>
        <w:tc>
          <w:tcPr>
            <w:tcW w:w="3614" w:type="dxa"/>
            <w:vAlign w:val="center"/>
          </w:tcPr>
          <w:p w14:paraId="6766846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0.5 to 1.0</w:t>
            </w:r>
          </w:p>
        </w:tc>
      </w:tr>
      <w:tr w:rsidR="00240BDA" w:rsidRPr="009D433E" w14:paraId="718A7643" w14:textId="77777777">
        <w:tc>
          <w:tcPr>
            <w:tcW w:w="2122" w:type="dxa"/>
            <w:vMerge w:val="restart"/>
          </w:tcPr>
          <w:p w14:paraId="6024E63F" w14:textId="77777777" w:rsidR="00240BDA" w:rsidRPr="009D433E" w:rsidRDefault="00000000" w:rsidP="009D433E">
            <w:pPr>
              <w:spacing w:after="0" w:line="480" w:lineRule="auto"/>
              <w:ind w:left="0" w:right="0" w:firstLine="0"/>
              <w:jc w:val="left"/>
              <w:rPr>
                <w:rFonts w:ascii="Arial" w:eastAsia="Operator Mono Lig Medium" w:hAnsi="Arial" w:cs="Arial"/>
                <w:sz w:val="20"/>
                <w:szCs w:val="20"/>
              </w:rPr>
            </w:pPr>
            <w:r w:rsidRPr="009D433E">
              <w:rPr>
                <w:rFonts w:ascii="Arial" w:eastAsia="Arial" w:hAnsi="Arial" w:cs="Arial"/>
                <w:sz w:val="20"/>
                <w:szCs w:val="20"/>
              </w:rPr>
              <w:t>XGBoost</w:t>
            </w:r>
          </w:p>
        </w:tc>
        <w:tc>
          <w:tcPr>
            <w:tcW w:w="3614" w:type="dxa"/>
            <w:vAlign w:val="center"/>
          </w:tcPr>
          <w:p w14:paraId="02A1E2C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n_estimators</w:t>
            </w:r>
          </w:p>
        </w:tc>
        <w:tc>
          <w:tcPr>
            <w:tcW w:w="3614" w:type="dxa"/>
            <w:vAlign w:val="center"/>
          </w:tcPr>
          <w:p w14:paraId="178557E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100 to 1000</w:t>
            </w:r>
          </w:p>
        </w:tc>
      </w:tr>
      <w:tr w:rsidR="00240BDA" w:rsidRPr="009D433E" w14:paraId="0E017F40" w14:textId="77777777">
        <w:tc>
          <w:tcPr>
            <w:tcW w:w="2122" w:type="dxa"/>
            <w:vMerge/>
          </w:tcPr>
          <w:p w14:paraId="67E7D968"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3614" w:type="dxa"/>
            <w:vAlign w:val="center"/>
          </w:tcPr>
          <w:p w14:paraId="448C485E"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learning_rate</w:t>
            </w:r>
          </w:p>
        </w:tc>
        <w:tc>
          <w:tcPr>
            <w:tcW w:w="3614" w:type="dxa"/>
            <w:vAlign w:val="center"/>
          </w:tcPr>
          <w:p w14:paraId="54C112F7"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1e-3 to 1.0 (log scale)</w:t>
            </w:r>
          </w:p>
        </w:tc>
      </w:tr>
      <w:tr w:rsidR="00240BDA" w:rsidRPr="009D433E" w14:paraId="39EF737F" w14:textId="77777777">
        <w:tc>
          <w:tcPr>
            <w:tcW w:w="2122" w:type="dxa"/>
            <w:vMerge/>
          </w:tcPr>
          <w:p w14:paraId="6A7B74D7"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3614" w:type="dxa"/>
            <w:vAlign w:val="center"/>
          </w:tcPr>
          <w:p w14:paraId="1D3E5DF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max_depth</w:t>
            </w:r>
          </w:p>
        </w:tc>
        <w:tc>
          <w:tcPr>
            <w:tcW w:w="3614" w:type="dxa"/>
            <w:vAlign w:val="center"/>
          </w:tcPr>
          <w:p w14:paraId="7CA7518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3 to 30</w:t>
            </w:r>
          </w:p>
        </w:tc>
      </w:tr>
      <w:tr w:rsidR="00240BDA" w:rsidRPr="009D433E" w14:paraId="320A0F90" w14:textId="77777777">
        <w:tc>
          <w:tcPr>
            <w:tcW w:w="2122" w:type="dxa"/>
            <w:vMerge/>
          </w:tcPr>
          <w:p w14:paraId="322EA5AE"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3614" w:type="dxa"/>
            <w:vAlign w:val="center"/>
          </w:tcPr>
          <w:p w14:paraId="4296D62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subsample</w:t>
            </w:r>
          </w:p>
        </w:tc>
        <w:tc>
          <w:tcPr>
            <w:tcW w:w="3614" w:type="dxa"/>
            <w:vAlign w:val="center"/>
          </w:tcPr>
          <w:p w14:paraId="2FA397F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0.5 to 1.0</w:t>
            </w:r>
          </w:p>
        </w:tc>
      </w:tr>
      <w:tr w:rsidR="00240BDA" w:rsidRPr="009D433E" w14:paraId="7E37775E" w14:textId="77777777">
        <w:tc>
          <w:tcPr>
            <w:tcW w:w="2122" w:type="dxa"/>
            <w:vMerge/>
          </w:tcPr>
          <w:p w14:paraId="4703D490"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3614" w:type="dxa"/>
            <w:vAlign w:val="center"/>
          </w:tcPr>
          <w:p w14:paraId="78FE7C9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colsample_bytree</w:t>
            </w:r>
          </w:p>
        </w:tc>
        <w:tc>
          <w:tcPr>
            <w:tcW w:w="3614" w:type="dxa"/>
            <w:vAlign w:val="center"/>
          </w:tcPr>
          <w:p w14:paraId="55FDA1D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0.5 to 1.0</w:t>
            </w:r>
          </w:p>
        </w:tc>
      </w:tr>
      <w:tr w:rsidR="00240BDA" w:rsidRPr="009D433E" w14:paraId="76940AE4" w14:textId="77777777">
        <w:tc>
          <w:tcPr>
            <w:tcW w:w="2122" w:type="dxa"/>
            <w:vMerge w:val="restart"/>
          </w:tcPr>
          <w:p w14:paraId="30EB5A6B" w14:textId="77777777" w:rsidR="00240BDA" w:rsidRPr="009D433E" w:rsidRDefault="00000000" w:rsidP="009D433E">
            <w:pPr>
              <w:spacing w:after="0" w:line="480" w:lineRule="auto"/>
              <w:ind w:left="0" w:right="0" w:firstLine="0"/>
              <w:jc w:val="left"/>
              <w:rPr>
                <w:rFonts w:ascii="Arial" w:eastAsia="Operator Mono Lig Medium" w:hAnsi="Arial" w:cs="Arial"/>
                <w:sz w:val="20"/>
                <w:szCs w:val="20"/>
              </w:rPr>
            </w:pPr>
            <w:r w:rsidRPr="009D433E">
              <w:rPr>
                <w:rFonts w:ascii="Arial" w:eastAsia="Arial" w:hAnsi="Arial" w:cs="Arial"/>
                <w:sz w:val="20"/>
                <w:szCs w:val="20"/>
              </w:rPr>
              <w:t>Neural Network</w:t>
            </w:r>
          </w:p>
        </w:tc>
        <w:tc>
          <w:tcPr>
            <w:tcW w:w="3614" w:type="dxa"/>
            <w:vAlign w:val="center"/>
          </w:tcPr>
          <w:p w14:paraId="4FF88BB8"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units_l1</w:t>
            </w:r>
          </w:p>
        </w:tc>
        <w:tc>
          <w:tcPr>
            <w:tcW w:w="3614" w:type="dxa"/>
            <w:vAlign w:val="center"/>
          </w:tcPr>
          <w:p w14:paraId="0D14EB5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64 to 512</w:t>
            </w:r>
          </w:p>
        </w:tc>
      </w:tr>
      <w:tr w:rsidR="00240BDA" w:rsidRPr="009D433E" w14:paraId="0CC15B7D" w14:textId="77777777">
        <w:tc>
          <w:tcPr>
            <w:tcW w:w="2122" w:type="dxa"/>
            <w:vMerge/>
          </w:tcPr>
          <w:p w14:paraId="2872BAD3"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3614" w:type="dxa"/>
            <w:vAlign w:val="center"/>
          </w:tcPr>
          <w:p w14:paraId="5475FD0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activation_l1</w:t>
            </w:r>
          </w:p>
        </w:tc>
        <w:tc>
          <w:tcPr>
            <w:tcW w:w="3614" w:type="dxa"/>
            <w:vAlign w:val="center"/>
          </w:tcPr>
          <w:p w14:paraId="4D77ECB9"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{'relu', 'leaky_relu', 'elu'}</w:t>
            </w:r>
          </w:p>
        </w:tc>
      </w:tr>
      <w:tr w:rsidR="00240BDA" w:rsidRPr="009D433E" w14:paraId="24C2329F" w14:textId="77777777">
        <w:tc>
          <w:tcPr>
            <w:tcW w:w="2122" w:type="dxa"/>
            <w:vMerge/>
          </w:tcPr>
          <w:p w14:paraId="70DF7B8F"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3614" w:type="dxa"/>
            <w:vAlign w:val="center"/>
          </w:tcPr>
          <w:p w14:paraId="4894232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dropout_l1</w:t>
            </w:r>
          </w:p>
        </w:tc>
        <w:tc>
          <w:tcPr>
            <w:tcW w:w="3614" w:type="dxa"/>
            <w:vAlign w:val="center"/>
          </w:tcPr>
          <w:p w14:paraId="7615289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0.0 to 0.5</w:t>
            </w:r>
          </w:p>
        </w:tc>
      </w:tr>
      <w:tr w:rsidR="00240BDA" w:rsidRPr="009D433E" w14:paraId="121EE065" w14:textId="77777777">
        <w:tc>
          <w:tcPr>
            <w:tcW w:w="2122" w:type="dxa"/>
            <w:vMerge/>
          </w:tcPr>
          <w:p w14:paraId="491CBF79"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3614" w:type="dxa"/>
            <w:vAlign w:val="center"/>
          </w:tcPr>
          <w:p w14:paraId="6EEA6A4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l2_l1</w:t>
            </w:r>
          </w:p>
        </w:tc>
        <w:tc>
          <w:tcPr>
            <w:tcW w:w="3614" w:type="dxa"/>
            <w:vAlign w:val="center"/>
          </w:tcPr>
          <w:p w14:paraId="31FB55FF"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1e-6 to 1e-2</w:t>
            </w:r>
          </w:p>
        </w:tc>
      </w:tr>
      <w:tr w:rsidR="00240BDA" w:rsidRPr="009D433E" w14:paraId="53BFB92B" w14:textId="77777777">
        <w:tc>
          <w:tcPr>
            <w:tcW w:w="2122" w:type="dxa"/>
            <w:vMerge/>
          </w:tcPr>
          <w:p w14:paraId="4593447A"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3614" w:type="dxa"/>
            <w:vAlign w:val="center"/>
          </w:tcPr>
          <w:p w14:paraId="3DB6E898"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n_layers</w:t>
            </w:r>
          </w:p>
        </w:tc>
        <w:tc>
          <w:tcPr>
            <w:tcW w:w="3614" w:type="dxa"/>
            <w:vAlign w:val="center"/>
          </w:tcPr>
          <w:p w14:paraId="2D05D4C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2 to 5</w:t>
            </w:r>
          </w:p>
        </w:tc>
      </w:tr>
      <w:tr w:rsidR="00240BDA" w:rsidRPr="009D433E" w14:paraId="75EFC81D" w14:textId="77777777">
        <w:tc>
          <w:tcPr>
            <w:tcW w:w="2122" w:type="dxa"/>
            <w:vMerge/>
          </w:tcPr>
          <w:p w14:paraId="7D2F8447"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3614" w:type="dxa"/>
            <w:vAlign w:val="center"/>
          </w:tcPr>
          <w:p w14:paraId="22F299F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optimizer</w:t>
            </w:r>
          </w:p>
        </w:tc>
        <w:tc>
          <w:tcPr>
            <w:tcW w:w="3614" w:type="dxa"/>
            <w:vAlign w:val="center"/>
          </w:tcPr>
          <w:p w14:paraId="5008A00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{'adam', 'nadam', 'rmsprop'}</w:t>
            </w:r>
          </w:p>
        </w:tc>
      </w:tr>
      <w:tr w:rsidR="00240BDA" w:rsidRPr="009D433E" w14:paraId="134640F7" w14:textId="77777777">
        <w:tc>
          <w:tcPr>
            <w:tcW w:w="2122" w:type="dxa"/>
            <w:vMerge/>
          </w:tcPr>
          <w:p w14:paraId="0ADCFABF"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3614" w:type="dxa"/>
            <w:vAlign w:val="center"/>
          </w:tcPr>
          <w:p w14:paraId="5A8C2EC0"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learning_rate</w:t>
            </w:r>
          </w:p>
        </w:tc>
        <w:tc>
          <w:tcPr>
            <w:tcW w:w="3614" w:type="dxa"/>
            <w:vAlign w:val="center"/>
          </w:tcPr>
          <w:p w14:paraId="4EEA72E3"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1e-5 to 1e-2 (log scale)</w:t>
            </w:r>
          </w:p>
        </w:tc>
      </w:tr>
      <w:tr w:rsidR="00240BDA" w:rsidRPr="009D433E" w14:paraId="1AFA4638" w14:textId="77777777">
        <w:tc>
          <w:tcPr>
            <w:tcW w:w="2122" w:type="dxa"/>
            <w:vMerge/>
          </w:tcPr>
          <w:p w14:paraId="0936F6AF" w14:textId="77777777" w:rsidR="00240BDA" w:rsidRPr="009D433E" w:rsidRDefault="00240BDA" w:rsidP="009D433E">
            <w:pPr>
              <w:widowControl w:val="0"/>
              <w:pBdr>
                <w:top w:val="nil"/>
                <w:left w:val="nil"/>
                <w:bottom w:val="nil"/>
                <w:right w:val="nil"/>
                <w:between w:val="nil"/>
              </w:pBdr>
              <w:spacing w:after="0" w:line="480" w:lineRule="auto"/>
              <w:ind w:left="0" w:right="0" w:firstLine="0"/>
              <w:jc w:val="left"/>
              <w:rPr>
                <w:rFonts w:ascii="Arial" w:eastAsia="Arial" w:hAnsi="Arial" w:cs="Arial"/>
                <w:sz w:val="20"/>
                <w:szCs w:val="20"/>
              </w:rPr>
            </w:pPr>
          </w:p>
        </w:tc>
        <w:tc>
          <w:tcPr>
            <w:tcW w:w="3614" w:type="dxa"/>
            <w:vAlign w:val="center"/>
          </w:tcPr>
          <w:p w14:paraId="1CA25ED5"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batch_size</w:t>
            </w:r>
          </w:p>
        </w:tc>
        <w:tc>
          <w:tcPr>
            <w:tcW w:w="3614" w:type="dxa"/>
            <w:vAlign w:val="center"/>
          </w:tcPr>
          <w:p w14:paraId="1C1CE141"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16 to 128</w:t>
            </w:r>
          </w:p>
        </w:tc>
      </w:tr>
    </w:tbl>
    <w:p w14:paraId="0E649063" w14:textId="77777777" w:rsidR="00240BDA" w:rsidRPr="009D433E" w:rsidRDefault="00240BDA" w:rsidP="009D433E">
      <w:pPr>
        <w:spacing w:after="0" w:line="480" w:lineRule="auto"/>
        <w:ind w:left="0" w:right="0" w:firstLine="0"/>
        <w:jc w:val="left"/>
        <w:rPr>
          <w:rFonts w:ascii="Arial" w:eastAsia="Arial" w:hAnsi="Arial" w:cs="Arial"/>
          <w:b/>
          <w:sz w:val="20"/>
          <w:szCs w:val="20"/>
        </w:rPr>
      </w:pPr>
    </w:p>
    <w:p w14:paraId="4303E8BA"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0803FB58"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1BCE154B"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4C13AC2C" w14:textId="77777777" w:rsidR="00240BDA" w:rsidRPr="009D433E" w:rsidRDefault="00000000" w:rsidP="009D433E">
      <w:pPr>
        <w:spacing w:after="0" w:line="480" w:lineRule="auto"/>
        <w:ind w:left="0" w:right="0" w:firstLine="0"/>
        <w:jc w:val="left"/>
        <w:rPr>
          <w:rFonts w:ascii="Arial" w:eastAsia="Arial" w:hAnsi="Arial" w:cs="Arial"/>
          <w:b/>
          <w:sz w:val="20"/>
          <w:szCs w:val="20"/>
        </w:rPr>
      </w:pPr>
      <w:r w:rsidRPr="009D433E">
        <w:rPr>
          <w:rFonts w:ascii="Arial" w:hAnsi="Arial" w:cs="Arial"/>
          <w:sz w:val="20"/>
          <w:szCs w:val="20"/>
        </w:rPr>
        <w:br w:type="column"/>
      </w:r>
      <w:r w:rsidRPr="009D433E">
        <w:rPr>
          <w:rFonts w:ascii="Arial" w:eastAsia="Arial" w:hAnsi="Arial" w:cs="Arial"/>
          <w:b/>
          <w:sz w:val="20"/>
          <w:szCs w:val="20"/>
        </w:rPr>
        <w:lastRenderedPageBreak/>
        <w:t>Supplementary Material 1: Model Evaluation Metrics</w:t>
      </w:r>
    </w:p>
    <w:p w14:paraId="29C0EA3B"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68E68F88"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 xml:space="preserve">Mean Squared Error (MSE) </w:t>
      </w:r>
      <w:r w:rsidRPr="009D433E">
        <w:rPr>
          <w:rFonts w:ascii="Arial" w:eastAsia="Arial" w:hAnsi="Arial" w:cs="Arial"/>
          <w:sz w:val="20"/>
          <w:szCs w:val="20"/>
        </w:rPr>
        <w:t>measures the average of the squares of the errors between the actual and predicted surgery times. MSE is particularly sensitive to larger errors, making it useful for identifying models that minimize significant prediction discrepancies.</w:t>
      </w:r>
    </w:p>
    <w:p w14:paraId="701D33CA" w14:textId="77777777" w:rsidR="00240BDA" w:rsidRPr="009D433E" w:rsidRDefault="00000000" w:rsidP="009D433E">
      <w:pPr>
        <w:spacing w:line="480" w:lineRule="auto"/>
        <w:jc w:val="center"/>
        <w:rPr>
          <w:rFonts w:ascii="Arial" w:eastAsia="Cambria Math" w:hAnsi="Arial" w:cs="Arial"/>
          <w:sz w:val="20"/>
          <w:szCs w:val="20"/>
        </w:rPr>
      </w:pPr>
      <m:oMathPara>
        <m:oMath>
          <m:r>
            <w:rPr>
              <w:rFonts w:ascii="Cambria Math" w:eastAsia="Cambria Math" w:hAnsi="Cambria Math" w:cs="Arial"/>
              <w:sz w:val="20"/>
              <w:szCs w:val="20"/>
            </w:rPr>
            <m:t>MSE =</m:t>
          </m:r>
          <m:f>
            <m:fPr>
              <m:ctrlPr>
                <w:rPr>
                  <w:rFonts w:ascii="Cambria Math" w:eastAsia="Cambria Math" w:hAnsi="Cambria Math" w:cs="Arial"/>
                  <w:sz w:val="20"/>
                  <w:szCs w:val="20"/>
                </w:rPr>
              </m:ctrlPr>
            </m:fPr>
            <m:num>
              <m:r>
                <w:rPr>
                  <w:rFonts w:ascii="Cambria Math" w:eastAsia="Cambria Math" w:hAnsi="Cambria Math" w:cs="Arial"/>
                  <w:sz w:val="20"/>
                  <w:szCs w:val="20"/>
                </w:rPr>
                <m:t>1</m:t>
              </m:r>
            </m:num>
            <m:den>
              <m:r>
                <w:rPr>
                  <w:rFonts w:ascii="Cambria Math" w:eastAsia="Cambria Math" w:hAnsi="Cambria Math" w:cs="Arial"/>
                  <w:sz w:val="20"/>
                  <w:szCs w:val="20"/>
                </w:rPr>
                <m:t>n</m:t>
              </m:r>
            </m:den>
          </m:f>
          <m:nary>
            <m:naryPr>
              <m:chr m:val="∑"/>
              <m:ctrlPr>
                <w:rPr>
                  <w:rFonts w:ascii="Cambria Math" w:eastAsia="Cambria Math" w:hAnsi="Cambria Math" w:cs="Arial"/>
                  <w:sz w:val="20"/>
                  <w:szCs w:val="20"/>
                </w:rPr>
              </m:ctrlPr>
            </m:naryPr>
            <m:sub>
              <m:r>
                <w:rPr>
                  <w:rFonts w:ascii="Cambria Math" w:eastAsia="Cambria Math" w:hAnsi="Cambria Math" w:cs="Arial"/>
                  <w:sz w:val="20"/>
                  <w:szCs w:val="20"/>
                </w:rPr>
                <m:t>i=1</m:t>
              </m:r>
            </m:sub>
            <m:sup>
              <m:r>
                <w:rPr>
                  <w:rFonts w:ascii="Cambria Math" w:eastAsia="Cambria Math" w:hAnsi="Cambria Math" w:cs="Arial"/>
                  <w:sz w:val="20"/>
                  <w:szCs w:val="20"/>
                </w:rPr>
                <m:t>n</m:t>
              </m:r>
            </m:sup>
            <m:e/>
          </m:nary>
          <m:sSup>
            <m:sSupPr>
              <m:ctrlPr>
                <w:rPr>
                  <w:rFonts w:ascii="Cambria Math" w:eastAsia="Cambria Math" w:hAnsi="Cambria Math" w:cs="Arial"/>
                  <w:sz w:val="20"/>
                  <w:szCs w:val="20"/>
                </w:rPr>
              </m:ctrlPr>
            </m:sSupPr>
            <m:e>
              <m:d>
                <m:dPr>
                  <m:ctrlPr>
                    <w:rPr>
                      <w:rFonts w:ascii="Cambria Math" w:eastAsia="Cambria Math" w:hAnsi="Cambria Math" w:cs="Arial"/>
                      <w:sz w:val="20"/>
                      <w:szCs w:val="20"/>
                    </w:rPr>
                  </m:ctrlPr>
                </m:dPr>
                <m:e>
                  <m:sSub>
                    <m:sSubPr>
                      <m:ctrlPr>
                        <w:rPr>
                          <w:rFonts w:ascii="Cambria Math" w:eastAsia="Cambria Math" w:hAnsi="Cambria Math" w:cs="Arial"/>
                          <w:sz w:val="20"/>
                          <w:szCs w:val="20"/>
                        </w:rPr>
                      </m:ctrlPr>
                    </m:sSubPr>
                    <m:e>
                      <m:r>
                        <w:rPr>
                          <w:rFonts w:ascii="Cambria Math" w:eastAsia="Cambria Math" w:hAnsi="Cambria Math" w:cs="Arial"/>
                          <w:sz w:val="20"/>
                          <w:szCs w:val="20"/>
                        </w:rPr>
                        <m:t>y</m:t>
                      </m:r>
                    </m:e>
                    <m:sub>
                      <m:r>
                        <w:rPr>
                          <w:rFonts w:ascii="Cambria Math" w:eastAsia="Cambria Math" w:hAnsi="Cambria Math" w:cs="Arial"/>
                          <w:sz w:val="20"/>
                          <w:szCs w:val="20"/>
                        </w:rPr>
                        <m:t>i</m:t>
                      </m:r>
                    </m:sub>
                  </m:sSub>
                  <m:r>
                    <w:rPr>
                      <w:rFonts w:ascii="Cambria Math" w:eastAsia="Cambria Math" w:hAnsi="Cambria Math" w:cs="Arial"/>
                      <w:sz w:val="20"/>
                      <w:szCs w:val="20"/>
                    </w:rPr>
                    <m:t>-</m:t>
                  </m:r>
                  <m:acc>
                    <m:accPr>
                      <m:ctrlPr>
                        <w:rPr>
                          <w:rFonts w:ascii="Cambria Math" w:eastAsia="Cambria Math" w:hAnsi="Cambria Math" w:cs="Arial"/>
                          <w:sz w:val="20"/>
                          <w:szCs w:val="20"/>
                        </w:rPr>
                      </m:ctrlPr>
                    </m:accPr>
                    <m:e>
                      <m:sSub>
                        <m:sSubPr>
                          <m:ctrlPr>
                            <w:rPr>
                              <w:rFonts w:ascii="Cambria Math" w:eastAsia="Cambria Math" w:hAnsi="Cambria Math" w:cs="Arial"/>
                              <w:sz w:val="20"/>
                              <w:szCs w:val="20"/>
                            </w:rPr>
                          </m:ctrlPr>
                        </m:sSubPr>
                        <m:e>
                          <m:r>
                            <w:rPr>
                              <w:rFonts w:ascii="Cambria Math" w:eastAsia="Cambria Math" w:hAnsi="Cambria Math" w:cs="Arial"/>
                              <w:sz w:val="20"/>
                              <w:szCs w:val="20"/>
                            </w:rPr>
                            <m:t>y</m:t>
                          </m:r>
                        </m:e>
                        <m:sub>
                          <m:r>
                            <w:rPr>
                              <w:rFonts w:ascii="Cambria Math" w:eastAsia="Cambria Math" w:hAnsi="Cambria Math" w:cs="Arial"/>
                              <w:sz w:val="20"/>
                              <w:szCs w:val="20"/>
                            </w:rPr>
                            <m:t>i</m:t>
                          </m:r>
                        </m:sub>
                      </m:sSub>
                    </m:e>
                  </m:acc>
                </m:e>
              </m:d>
            </m:e>
            <m:sup>
              <m:r>
                <w:rPr>
                  <w:rFonts w:ascii="Cambria Math" w:eastAsia="Cambria Math" w:hAnsi="Cambria Math" w:cs="Arial"/>
                  <w:sz w:val="20"/>
                  <w:szCs w:val="20"/>
                </w:rPr>
                <m:t>2</m:t>
              </m:r>
            </m:sup>
          </m:sSup>
        </m:oMath>
      </m:oMathPara>
    </w:p>
    <w:p w14:paraId="2B58AEF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where </w:t>
      </w:r>
      <m:oMath>
        <m:sSub>
          <m:sSubPr>
            <m:ctrlPr>
              <w:rPr>
                <w:rFonts w:ascii="Cambria Math" w:eastAsia="Cambria Math" w:hAnsi="Cambria Math" w:cs="Arial"/>
                <w:sz w:val="20"/>
                <w:szCs w:val="20"/>
              </w:rPr>
            </m:ctrlPr>
          </m:sSubPr>
          <m:e>
            <m:r>
              <w:rPr>
                <w:rFonts w:ascii="Cambria Math" w:eastAsia="Cambria Math" w:hAnsi="Cambria Math" w:cs="Arial"/>
                <w:sz w:val="20"/>
                <w:szCs w:val="20"/>
              </w:rPr>
              <m:t>y</m:t>
            </m:r>
          </m:e>
          <m:sub>
            <m:r>
              <w:rPr>
                <w:rFonts w:ascii="Cambria Math" w:eastAsia="Cambria Math" w:hAnsi="Cambria Math" w:cs="Arial"/>
                <w:sz w:val="20"/>
                <w:szCs w:val="20"/>
              </w:rPr>
              <m:t>i</m:t>
            </m:r>
          </m:sub>
        </m:sSub>
      </m:oMath>
      <w:r w:rsidRPr="009D433E">
        <w:rPr>
          <w:rFonts w:ascii="Arial" w:eastAsia="Arial" w:hAnsi="Arial" w:cs="Arial"/>
          <w:i/>
          <w:sz w:val="20"/>
          <w:szCs w:val="20"/>
        </w:rPr>
        <w:t xml:space="preserve"> </w:t>
      </w:r>
      <w:r w:rsidRPr="009D433E">
        <w:rPr>
          <w:rFonts w:ascii="Arial" w:eastAsia="Arial" w:hAnsi="Arial" w:cs="Arial"/>
          <w:sz w:val="20"/>
          <w:szCs w:val="20"/>
        </w:rPr>
        <w:t xml:space="preserve">represents the actual surgery time, </w:t>
      </w:r>
      <m:oMath>
        <m:acc>
          <m:accPr>
            <m:ctrlPr>
              <w:rPr>
                <w:rFonts w:ascii="Cambria Math" w:hAnsi="Cambria Math" w:cs="Arial"/>
                <w:sz w:val="20"/>
                <w:szCs w:val="20"/>
              </w:rPr>
            </m:ctrlPr>
          </m:accPr>
          <m:e>
            <m:sSub>
              <m:sSubPr>
                <m:ctrlPr>
                  <w:rPr>
                    <w:rFonts w:ascii="Cambria Math" w:eastAsia="Cambria Math" w:hAnsi="Cambria Math" w:cs="Arial"/>
                    <w:sz w:val="20"/>
                    <w:szCs w:val="20"/>
                  </w:rPr>
                </m:ctrlPr>
              </m:sSubPr>
              <m:e>
                <m:r>
                  <w:rPr>
                    <w:rFonts w:ascii="Cambria Math" w:eastAsia="Cambria Math" w:hAnsi="Cambria Math" w:cs="Arial"/>
                    <w:sz w:val="20"/>
                    <w:szCs w:val="20"/>
                  </w:rPr>
                  <m:t>y</m:t>
                </m:r>
              </m:e>
              <m:sub>
                <m:r>
                  <w:rPr>
                    <w:rFonts w:ascii="Cambria Math" w:eastAsia="Cambria Math" w:hAnsi="Cambria Math" w:cs="Arial"/>
                    <w:sz w:val="20"/>
                    <w:szCs w:val="20"/>
                  </w:rPr>
                  <m:t>i</m:t>
                </m:r>
              </m:sub>
            </m:sSub>
          </m:e>
        </m:acc>
      </m:oMath>
      <w:r w:rsidRPr="009D433E">
        <w:rPr>
          <w:rFonts w:ascii="Arial" w:eastAsia="Arial" w:hAnsi="Arial" w:cs="Arial"/>
          <w:sz w:val="20"/>
          <w:szCs w:val="20"/>
        </w:rPr>
        <w:t xml:space="preserve"> is the predicted surgery time, and </w:t>
      </w:r>
      <w:r w:rsidRPr="009D433E">
        <w:rPr>
          <w:rFonts w:ascii="Arial" w:eastAsia="Arial" w:hAnsi="Arial" w:cs="Arial"/>
          <w:i/>
          <w:sz w:val="20"/>
          <w:szCs w:val="20"/>
        </w:rPr>
        <w:t xml:space="preserve">n </w:t>
      </w:r>
      <w:r w:rsidRPr="009D433E">
        <w:rPr>
          <w:rFonts w:ascii="Arial" w:eastAsia="Arial" w:hAnsi="Arial" w:cs="Arial"/>
          <w:sz w:val="20"/>
          <w:szCs w:val="20"/>
        </w:rPr>
        <w:t>is the number of observations.</w:t>
      </w:r>
    </w:p>
    <w:p w14:paraId="043DFB40"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58DC89D6"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 xml:space="preserve">Root Mean Squared Error (RMSE): </w:t>
      </w:r>
      <w:r w:rsidRPr="009D433E">
        <w:rPr>
          <w:rFonts w:ascii="Arial" w:eastAsia="Arial" w:hAnsi="Arial" w:cs="Arial"/>
          <w:sz w:val="20"/>
          <w:szCs w:val="20"/>
        </w:rPr>
        <w:t>This metric is the square root of the MSE, providing an error measure in the same units as the case time of surgery (minutes). RMSE is useful for understanding the typical magnitude of errors in the predictions.</w:t>
      </w:r>
    </w:p>
    <w:p w14:paraId="1FA0AA70" w14:textId="77777777" w:rsidR="00240BDA" w:rsidRPr="009D433E" w:rsidRDefault="00000000" w:rsidP="009D433E">
      <w:pPr>
        <w:spacing w:line="480" w:lineRule="auto"/>
        <w:jc w:val="center"/>
        <w:rPr>
          <w:rFonts w:ascii="Arial" w:eastAsia="Cambria Math" w:hAnsi="Arial" w:cs="Arial"/>
          <w:sz w:val="20"/>
          <w:szCs w:val="20"/>
        </w:rPr>
      </w:pPr>
      <m:oMathPara>
        <m:oMath>
          <m:r>
            <w:rPr>
              <w:rFonts w:ascii="Cambria Math" w:eastAsia="Cambria Math" w:hAnsi="Cambria Math" w:cs="Arial"/>
              <w:sz w:val="20"/>
              <w:szCs w:val="20"/>
            </w:rPr>
            <m:t>RMSE = </m:t>
          </m:r>
          <m:rad>
            <m:radPr>
              <m:degHide m:val="1"/>
              <m:ctrlPr>
                <w:rPr>
                  <w:rFonts w:ascii="Cambria Math" w:eastAsia="Cambria Math" w:hAnsi="Cambria Math" w:cs="Arial"/>
                  <w:sz w:val="20"/>
                  <w:szCs w:val="20"/>
                </w:rPr>
              </m:ctrlPr>
            </m:radPr>
            <m:deg/>
            <m:e>
              <m:f>
                <m:fPr>
                  <m:ctrlPr>
                    <w:rPr>
                      <w:rFonts w:ascii="Cambria Math" w:eastAsia="Cambria Math" w:hAnsi="Cambria Math" w:cs="Arial"/>
                      <w:sz w:val="20"/>
                      <w:szCs w:val="20"/>
                    </w:rPr>
                  </m:ctrlPr>
                </m:fPr>
                <m:num>
                  <m:r>
                    <w:rPr>
                      <w:rFonts w:ascii="Cambria Math" w:eastAsia="Cambria Math" w:hAnsi="Cambria Math" w:cs="Arial"/>
                      <w:sz w:val="20"/>
                      <w:szCs w:val="20"/>
                    </w:rPr>
                    <m:t>1</m:t>
                  </m:r>
                </m:num>
                <m:den>
                  <m:r>
                    <w:rPr>
                      <w:rFonts w:ascii="Cambria Math" w:eastAsia="Cambria Math" w:hAnsi="Cambria Math" w:cs="Arial"/>
                      <w:sz w:val="20"/>
                      <w:szCs w:val="20"/>
                    </w:rPr>
                    <m:t>n</m:t>
                  </m:r>
                </m:den>
              </m:f>
              <m:nary>
                <m:naryPr>
                  <m:chr m:val="∑"/>
                  <m:ctrlPr>
                    <w:rPr>
                      <w:rFonts w:ascii="Cambria Math" w:eastAsia="Cambria Math" w:hAnsi="Cambria Math" w:cs="Arial"/>
                      <w:sz w:val="20"/>
                      <w:szCs w:val="20"/>
                    </w:rPr>
                  </m:ctrlPr>
                </m:naryPr>
                <m:sub>
                  <m:r>
                    <w:rPr>
                      <w:rFonts w:ascii="Cambria Math" w:eastAsia="Cambria Math" w:hAnsi="Cambria Math" w:cs="Arial"/>
                      <w:sz w:val="20"/>
                      <w:szCs w:val="20"/>
                    </w:rPr>
                    <m:t>i=1</m:t>
                  </m:r>
                </m:sub>
                <m:sup>
                  <m:r>
                    <w:rPr>
                      <w:rFonts w:ascii="Cambria Math" w:eastAsia="Cambria Math" w:hAnsi="Cambria Math" w:cs="Arial"/>
                      <w:sz w:val="20"/>
                      <w:szCs w:val="20"/>
                    </w:rPr>
                    <m:t>n</m:t>
                  </m:r>
                </m:sup>
                <m:e/>
              </m:nary>
              <m:sSup>
                <m:sSupPr>
                  <m:ctrlPr>
                    <w:rPr>
                      <w:rFonts w:ascii="Cambria Math" w:eastAsia="Cambria Math" w:hAnsi="Cambria Math" w:cs="Arial"/>
                      <w:sz w:val="20"/>
                      <w:szCs w:val="20"/>
                    </w:rPr>
                  </m:ctrlPr>
                </m:sSupPr>
                <m:e>
                  <m:d>
                    <m:dPr>
                      <m:ctrlPr>
                        <w:rPr>
                          <w:rFonts w:ascii="Cambria Math" w:eastAsia="Cambria Math" w:hAnsi="Cambria Math" w:cs="Arial"/>
                          <w:sz w:val="20"/>
                          <w:szCs w:val="20"/>
                        </w:rPr>
                      </m:ctrlPr>
                    </m:dPr>
                    <m:e>
                      <m:sSub>
                        <m:sSubPr>
                          <m:ctrlPr>
                            <w:rPr>
                              <w:rFonts w:ascii="Cambria Math" w:eastAsia="Cambria Math" w:hAnsi="Cambria Math" w:cs="Arial"/>
                              <w:sz w:val="20"/>
                              <w:szCs w:val="20"/>
                            </w:rPr>
                          </m:ctrlPr>
                        </m:sSubPr>
                        <m:e>
                          <m:r>
                            <w:rPr>
                              <w:rFonts w:ascii="Cambria Math" w:eastAsia="Cambria Math" w:hAnsi="Cambria Math" w:cs="Arial"/>
                              <w:sz w:val="20"/>
                              <w:szCs w:val="20"/>
                            </w:rPr>
                            <m:t>y</m:t>
                          </m:r>
                        </m:e>
                        <m:sub>
                          <m:r>
                            <w:rPr>
                              <w:rFonts w:ascii="Cambria Math" w:eastAsia="Cambria Math" w:hAnsi="Cambria Math" w:cs="Arial"/>
                              <w:sz w:val="20"/>
                              <w:szCs w:val="20"/>
                            </w:rPr>
                            <m:t>i</m:t>
                          </m:r>
                        </m:sub>
                      </m:sSub>
                      <m:r>
                        <w:rPr>
                          <w:rFonts w:ascii="Cambria Math" w:eastAsia="Cambria Math" w:hAnsi="Cambria Math" w:cs="Arial"/>
                          <w:sz w:val="20"/>
                          <w:szCs w:val="20"/>
                        </w:rPr>
                        <m:t>-</m:t>
                      </m:r>
                      <m:acc>
                        <m:accPr>
                          <m:ctrlPr>
                            <w:rPr>
                              <w:rFonts w:ascii="Cambria Math" w:eastAsia="Cambria Math" w:hAnsi="Cambria Math" w:cs="Arial"/>
                              <w:sz w:val="20"/>
                              <w:szCs w:val="20"/>
                            </w:rPr>
                          </m:ctrlPr>
                        </m:accPr>
                        <m:e>
                          <m:sSub>
                            <m:sSubPr>
                              <m:ctrlPr>
                                <w:rPr>
                                  <w:rFonts w:ascii="Cambria Math" w:eastAsia="Cambria Math" w:hAnsi="Cambria Math" w:cs="Arial"/>
                                  <w:sz w:val="20"/>
                                  <w:szCs w:val="20"/>
                                </w:rPr>
                              </m:ctrlPr>
                            </m:sSubPr>
                            <m:e>
                              <m:r>
                                <w:rPr>
                                  <w:rFonts w:ascii="Cambria Math" w:eastAsia="Cambria Math" w:hAnsi="Cambria Math" w:cs="Arial"/>
                                  <w:sz w:val="20"/>
                                  <w:szCs w:val="20"/>
                                </w:rPr>
                                <m:t>y</m:t>
                              </m:r>
                            </m:e>
                            <m:sub>
                              <m:r>
                                <w:rPr>
                                  <w:rFonts w:ascii="Cambria Math" w:eastAsia="Cambria Math" w:hAnsi="Cambria Math" w:cs="Arial"/>
                                  <w:sz w:val="20"/>
                                  <w:szCs w:val="20"/>
                                </w:rPr>
                                <m:t>i</m:t>
                              </m:r>
                            </m:sub>
                          </m:sSub>
                        </m:e>
                      </m:acc>
                    </m:e>
                  </m:d>
                </m:e>
                <m:sup>
                  <m:r>
                    <w:rPr>
                      <w:rFonts w:ascii="Cambria Math" w:eastAsia="Cambria Math" w:hAnsi="Cambria Math" w:cs="Arial"/>
                      <w:sz w:val="20"/>
                      <w:szCs w:val="20"/>
                    </w:rPr>
                    <m:t>2</m:t>
                  </m:r>
                </m:sup>
              </m:sSup>
            </m:e>
          </m:rad>
        </m:oMath>
      </m:oMathPara>
    </w:p>
    <w:p w14:paraId="71B76067"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22FA47D4"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 xml:space="preserve">Mean Absolute Error (MAE): </w:t>
      </w:r>
      <w:r w:rsidRPr="009D433E">
        <w:rPr>
          <w:rFonts w:ascii="Arial" w:eastAsia="Arial" w:hAnsi="Arial" w:cs="Arial"/>
          <w:sz w:val="20"/>
          <w:szCs w:val="20"/>
        </w:rPr>
        <w:t>This metric measures the average magnitude of the errors in predicting surgery time, without considering their direction. It is less sensitive to outliers compared to MSE and RMSE, making it a robust measure of model accuracy.</w:t>
      </w:r>
    </w:p>
    <w:p w14:paraId="76A265F5" w14:textId="77777777" w:rsidR="00240BDA" w:rsidRPr="009D433E" w:rsidRDefault="00000000" w:rsidP="009D433E">
      <w:pPr>
        <w:spacing w:line="480" w:lineRule="auto"/>
        <w:jc w:val="center"/>
        <w:rPr>
          <w:rFonts w:ascii="Arial" w:eastAsia="Cambria Math" w:hAnsi="Arial" w:cs="Arial"/>
          <w:sz w:val="20"/>
          <w:szCs w:val="20"/>
        </w:rPr>
      </w:pPr>
      <m:oMathPara>
        <m:oMath>
          <m:r>
            <w:rPr>
              <w:rFonts w:ascii="Cambria Math" w:eastAsia="Cambria Math" w:hAnsi="Cambria Math" w:cs="Arial"/>
              <w:sz w:val="20"/>
              <w:szCs w:val="20"/>
            </w:rPr>
            <m:t>MAE = </m:t>
          </m:r>
          <m:f>
            <m:fPr>
              <m:ctrlPr>
                <w:rPr>
                  <w:rFonts w:ascii="Cambria Math" w:eastAsia="Cambria Math" w:hAnsi="Cambria Math" w:cs="Arial"/>
                  <w:sz w:val="20"/>
                  <w:szCs w:val="20"/>
                </w:rPr>
              </m:ctrlPr>
            </m:fPr>
            <m:num>
              <m:r>
                <w:rPr>
                  <w:rFonts w:ascii="Cambria Math" w:eastAsia="Cambria Math" w:hAnsi="Cambria Math" w:cs="Arial"/>
                  <w:sz w:val="20"/>
                  <w:szCs w:val="20"/>
                </w:rPr>
                <m:t>1</m:t>
              </m:r>
            </m:num>
            <m:den>
              <m:r>
                <w:rPr>
                  <w:rFonts w:ascii="Cambria Math" w:eastAsia="Cambria Math" w:hAnsi="Cambria Math" w:cs="Arial"/>
                  <w:sz w:val="20"/>
                  <w:szCs w:val="20"/>
                </w:rPr>
                <m:t>n</m:t>
              </m:r>
            </m:den>
          </m:f>
          <m:nary>
            <m:naryPr>
              <m:chr m:val="∑"/>
              <m:ctrlPr>
                <w:rPr>
                  <w:rFonts w:ascii="Cambria Math" w:eastAsia="Cambria Math" w:hAnsi="Cambria Math" w:cs="Arial"/>
                  <w:sz w:val="20"/>
                  <w:szCs w:val="20"/>
                </w:rPr>
              </m:ctrlPr>
            </m:naryPr>
            <m:sub>
              <m:r>
                <w:rPr>
                  <w:rFonts w:ascii="Cambria Math" w:eastAsia="Cambria Math" w:hAnsi="Cambria Math" w:cs="Arial"/>
                  <w:sz w:val="20"/>
                  <w:szCs w:val="20"/>
                </w:rPr>
                <m:t>i=1</m:t>
              </m:r>
            </m:sub>
            <m:sup>
              <m:r>
                <w:rPr>
                  <w:rFonts w:ascii="Cambria Math" w:eastAsia="Cambria Math" w:hAnsi="Cambria Math" w:cs="Arial"/>
                  <w:sz w:val="20"/>
                  <w:szCs w:val="20"/>
                </w:rPr>
                <m:t>n</m:t>
              </m:r>
            </m:sup>
            <m:e/>
          </m:nary>
          <m:sSup>
            <m:sSupPr>
              <m:ctrlPr>
                <w:rPr>
                  <w:rFonts w:ascii="Cambria Math" w:eastAsia="Cambria Math" w:hAnsi="Cambria Math" w:cs="Arial"/>
                  <w:sz w:val="20"/>
                  <w:szCs w:val="20"/>
                </w:rPr>
              </m:ctrlPr>
            </m:sSupPr>
            <m:e>
              <m:d>
                <m:dPr>
                  <m:begChr m:val="|"/>
                  <m:endChr m:val="|"/>
                  <m:ctrlPr>
                    <w:rPr>
                      <w:rFonts w:ascii="Cambria Math" w:eastAsia="Cambria Math" w:hAnsi="Cambria Math" w:cs="Arial"/>
                      <w:sz w:val="20"/>
                      <w:szCs w:val="20"/>
                    </w:rPr>
                  </m:ctrlPr>
                </m:dPr>
                <m:e>
                  <m:sSub>
                    <m:sSubPr>
                      <m:ctrlPr>
                        <w:rPr>
                          <w:rFonts w:ascii="Cambria Math" w:eastAsia="Cambria Math" w:hAnsi="Cambria Math" w:cs="Arial"/>
                          <w:sz w:val="20"/>
                          <w:szCs w:val="20"/>
                        </w:rPr>
                      </m:ctrlPr>
                    </m:sSubPr>
                    <m:e>
                      <m:r>
                        <w:rPr>
                          <w:rFonts w:ascii="Cambria Math" w:eastAsia="Cambria Math" w:hAnsi="Cambria Math" w:cs="Arial"/>
                          <w:sz w:val="20"/>
                          <w:szCs w:val="20"/>
                        </w:rPr>
                        <m:t>y</m:t>
                      </m:r>
                    </m:e>
                    <m:sub>
                      <m:r>
                        <w:rPr>
                          <w:rFonts w:ascii="Cambria Math" w:eastAsia="Cambria Math" w:hAnsi="Cambria Math" w:cs="Arial"/>
                          <w:sz w:val="20"/>
                          <w:szCs w:val="20"/>
                        </w:rPr>
                        <m:t>i</m:t>
                      </m:r>
                    </m:sub>
                  </m:sSub>
                  <m:r>
                    <w:rPr>
                      <w:rFonts w:ascii="Cambria Math" w:eastAsia="Cambria Math" w:hAnsi="Cambria Math" w:cs="Arial"/>
                      <w:sz w:val="20"/>
                      <w:szCs w:val="20"/>
                    </w:rPr>
                    <m:t>-</m:t>
                  </m:r>
                  <m:acc>
                    <m:accPr>
                      <m:ctrlPr>
                        <w:rPr>
                          <w:rFonts w:ascii="Cambria Math" w:eastAsia="Cambria Math" w:hAnsi="Cambria Math" w:cs="Arial"/>
                          <w:sz w:val="20"/>
                          <w:szCs w:val="20"/>
                        </w:rPr>
                      </m:ctrlPr>
                    </m:accPr>
                    <m:e>
                      <m:sSub>
                        <m:sSubPr>
                          <m:ctrlPr>
                            <w:rPr>
                              <w:rFonts w:ascii="Cambria Math" w:eastAsia="Cambria Math" w:hAnsi="Cambria Math" w:cs="Arial"/>
                              <w:sz w:val="20"/>
                              <w:szCs w:val="20"/>
                            </w:rPr>
                          </m:ctrlPr>
                        </m:sSubPr>
                        <m:e>
                          <m:r>
                            <w:rPr>
                              <w:rFonts w:ascii="Cambria Math" w:eastAsia="Cambria Math" w:hAnsi="Cambria Math" w:cs="Arial"/>
                              <w:sz w:val="20"/>
                              <w:szCs w:val="20"/>
                            </w:rPr>
                            <m:t>y</m:t>
                          </m:r>
                        </m:e>
                        <m:sub>
                          <m:r>
                            <w:rPr>
                              <w:rFonts w:ascii="Cambria Math" w:eastAsia="Cambria Math" w:hAnsi="Cambria Math" w:cs="Arial"/>
                              <w:sz w:val="20"/>
                              <w:szCs w:val="20"/>
                            </w:rPr>
                            <m:t>i</m:t>
                          </m:r>
                        </m:sub>
                      </m:sSub>
                    </m:e>
                  </m:acc>
                </m:e>
              </m:d>
            </m:e>
            <m:sup/>
          </m:sSup>
        </m:oMath>
      </m:oMathPara>
    </w:p>
    <w:p w14:paraId="4F2E4EF4"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3E97D682"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 xml:space="preserve">Mean Absolute Percentage Error (MAPE): </w:t>
      </w:r>
      <w:r w:rsidRPr="009D433E">
        <w:rPr>
          <w:rFonts w:ascii="Arial" w:eastAsia="Arial" w:hAnsi="Arial" w:cs="Arial"/>
          <w:sz w:val="20"/>
          <w:szCs w:val="20"/>
        </w:rPr>
        <w:t>This metric expresses the prediction accuracy as a percentage by measuring the average of the absolute percentage errors between the actual and predicted surgery times. It provides a relative measure of error, which is useful for comparing the accuracy across different scales.</w:t>
      </w:r>
    </w:p>
    <w:p w14:paraId="620D1A55" w14:textId="77777777" w:rsidR="00240BDA" w:rsidRPr="009D433E" w:rsidRDefault="00000000" w:rsidP="009D433E">
      <w:pPr>
        <w:spacing w:line="480" w:lineRule="auto"/>
        <w:jc w:val="center"/>
        <w:rPr>
          <w:rFonts w:ascii="Arial" w:eastAsia="Cambria Math" w:hAnsi="Arial" w:cs="Arial"/>
          <w:sz w:val="20"/>
          <w:szCs w:val="20"/>
        </w:rPr>
      </w:pPr>
      <m:oMathPara>
        <m:oMath>
          <m:r>
            <w:rPr>
              <w:rFonts w:ascii="Cambria Math" w:eastAsia="Cambria Math" w:hAnsi="Cambria Math" w:cs="Arial"/>
              <w:sz w:val="20"/>
              <w:szCs w:val="20"/>
            </w:rPr>
            <m:t>MAPE = </m:t>
          </m:r>
          <m:f>
            <m:fPr>
              <m:ctrlPr>
                <w:rPr>
                  <w:rFonts w:ascii="Cambria Math" w:eastAsia="Cambria Math" w:hAnsi="Cambria Math" w:cs="Arial"/>
                  <w:sz w:val="20"/>
                  <w:szCs w:val="20"/>
                </w:rPr>
              </m:ctrlPr>
            </m:fPr>
            <m:num>
              <m:r>
                <w:rPr>
                  <w:rFonts w:ascii="Cambria Math" w:eastAsia="Cambria Math" w:hAnsi="Cambria Math" w:cs="Arial"/>
                  <w:sz w:val="20"/>
                  <w:szCs w:val="20"/>
                </w:rPr>
                <m:t>100</m:t>
              </m:r>
            </m:num>
            <m:den>
              <m:r>
                <w:rPr>
                  <w:rFonts w:ascii="Cambria Math" w:eastAsia="Cambria Math" w:hAnsi="Cambria Math" w:cs="Arial"/>
                  <w:sz w:val="20"/>
                  <w:szCs w:val="20"/>
                </w:rPr>
                <m:t>n</m:t>
              </m:r>
            </m:den>
          </m:f>
          <m:nary>
            <m:naryPr>
              <m:chr m:val="∑"/>
              <m:ctrlPr>
                <w:rPr>
                  <w:rFonts w:ascii="Cambria Math" w:eastAsia="Cambria Math" w:hAnsi="Cambria Math" w:cs="Arial"/>
                  <w:sz w:val="20"/>
                  <w:szCs w:val="20"/>
                </w:rPr>
              </m:ctrlPr>
            </m:naryPr>
            <m:sub>
              <m:r>
                <w:rPr>
                  <w:rFonts w:ascii="Cambria Math" w:eastAsia="Cambria Math" w:hAnsi="Cambria Math" w:cs="Arial"/>
                  <w:sz w:val="20"/>
                  <w:szCs w:val="20"/>
                </w:rPr>
                <m:t>i=1</m:t>
              </m:r>
            </m:sub>
            <m:sup>
              <m:r>
                <w:rPr>
                  <w:rFonts w:ascii="Cambria Math" w:eastAsia="Cambria Math" w:hAnsi="Cambria Math" w:cs="Arial"/>
                  <w:sz w:val="20"/>
                  <w:szCs w:val="20"/>
                </w:rPr>
                <m:t>n</m:t>
              </m:r>
            </m:sup>
            <m:e/>
          </m:nary>
          <m:d>
            <m:dPr>
              <m:begChr m:val="|"/>
              <m:endChr m:val="|"/>
              <m:ctrlPr>
                <w:rPr>
                  <w:rFonts w:ascii="Cambria Math" w:eastAsia="Cambria Math" w:hAnsi="Cambria Math" w:cs="Arial"/>
                  <w:sz w:val="20"/>
                  <w:szCs w:val="20"/>
                </w:rPr>
              </m:ctrlPr>
            </m:dPr>
            <m:e>
              <m:f>
                <m:fPr>
                  <m:ctrlPr>
                    <w:rPr>
                      <w:rFonts w:ascii="Cambria Math" w:eastAsia="Cambria Math" w:hAnsi="Cambria Math" w:cs="Arial"/>
                      <w:sz w:val="20"/>
                      <w:szCs w:val="20"/>
                    </w:rPr>
                  </m:ctrlPr>
                </m:fPr>
                <m:num>
                  <m:sSub>
                    <m:sSubPr>
                      <m:ctrlPr>
                        <w:rPr>
                          <w:rFonts w:ascii="Cambria Math" w:eastAsia="Cambria Math" w:hAnsi="Cambria Math" w:cs="Arial"/>
                          <w:sz w:val="20"/>
                          <w:szCs w:val="20"/>
                        </w:rPr>
                      </m:ctrlPr>
                    </m:sSubPr>
                    <m:e>
                      <m:r>
                        <w:rPr>
                          <w:rFonts w:ascii="Cambria Math" w:eastAsia="Cambria Math" w:hAnsi="Cambria Math" w:cs="Arial"/>
                          <w:sz w:val="20"/>
                          <w:szCs w:val="20"/>
                        </w:rPr>
                        <m:t>y</m:t>
                      </m:r>
                    </m:e>
                    <m:sub>
                      <m:r>
                        <w:rPr>
                          <w:rFonts w:ascii="Cambria Math" w:eastAsia="Cambria Math" w:hAnsi="Cambria Math" w:cs="Arial"/>
                          <w:sz w:val="20"/>
                          <w:szCs w:val="20"/>
                        </w:rPr>
                        <m:t>i</m:t>
                      </m:r>
                    </m:sub>
                  </m:sSub>
                  <m:r>
                    <w:rPr>
                      <w:rFonts w:ascii="Cambria Math" w:eastAsia="Cambria Math" w:hAnsi="Cambria Math" w:cs="Arial"/>
                      <w:sz w:val="20"/>
                      <w:szCs w:val="20"/>
                    </w:rPr>
                    <m:t>-</m:t>
                  </m:r>
                  <m:acc>
                    <m:accPr>
                      <m:ctrlPr>
                        <w:rPr>
                          <w:rFonts w:ascii="Cambria Math" w:eastAsia="Cambria Math" w:hAnsi="Cambria Math" w:cs="Arial"/>
                          <w:sz w:val="20"/>
                          <w:szCs w:val="20"/>
                        </w:rPr>
                      </m:ctrlPr>
                    </m:accPr>
                    <m:e>
                      <m:sSub>
                        <m:sSubPr>
                          <m:ctrlPr>
                            <w:rPr>
                              <w:rFonts w:ascii="Cambria Math" w:eastAsia="Cambria Math" w:hAnsi="Cambria Math" w:cs="Arial"/>
                              <w:sz w:val="20"/>
                              <w:szCs w:val="20"/>
                            </w:rPr>
                          </m:ctrlPr>
                        </m:sSubPr>
                        <m:e>
                          <m:r>
                            <w:rPr>
                              <w:rFonts w:ascii="Cambria Math" w:eastAsia="Cambria Math" w:hAnsi="Cambria Math" w:cs="Arial"/>
                              <w:sz w:val="20"/>
                              <w:szCs w:val="20"/>
                            </w:rPr>
                            <m:t>y</m:t>
                          </m:r>
                        </m:e>
                        <m:sub>
                          <m:r>
                            <w:rPr>
                              <w:rFonts w:ascii="Cambria Math" w:eastAsia="Cambria Math" w:hAnsi="Cambria Math" w:cs="Arial"/>
                              <w:sz w:val="20"/>
                              <w:szCs w:val="20"/>
                            </w:rPr>
                            <m:t>i</m:t>
                          </m:r>
                        </m:sub>
                      </m:sSub>
                    </m:e>
                  </m:acc>
                </m:num>
                <m:den>
                  <m:sSub>
                    <m:sSubPr>
                      <m:ctrlPr>
                        <w:rPr>
                          <w:rFonts w:ascii="Cambria Math" w:eastAsia="Cambria Math" w:hAnsi="Cambria Math" w:cs="Arial"/>
                          <w:sz w:val="20"/>
                          <w:szCs w:val="20"/>
                        </w:rPr>
                      </m:ctrlPr>
                    </m:sSubPr>
                    <m:e>
                      <m:r>
                        <w:rPr>
                          <w:rFonts w:ascii="Cambria Math" w:eastAsia="Cambria Math" w:hAnsi="Cambria Math" w:cs="Arial"/>
                          <w:sz w:val="20"/>
                          <w:szCs w:val="20"/>
                        </w:rPr>
                        <m:t>y</m:t>
                      </m:r>
                    </m:e>
                    <m:sub>
                      <m:r>
                        <w:rPr>
                          <w:rFonts w:ascii="Cambria Math" w:eastAsia="Cambria Math" w:hAnsi="Cambria Math" w:cs="Arial"/>
                          <w:sz w:val="20"/>
                          <w:szCs w:val="20"/>
                        </w:rPr>
                        <m:t>i</m:t>
                      </m:r>
                    </m:sub>
                  </m:sSub>
                </m:den>
              </m:f>
            </m:e>
          </m:d>
        </m:oMath>
      </m:oMathPara>
    </w:p>
    <w:p w14:paraId="2BB8184E"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5089319D"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Coefficient of Determination (</w:t>
      </w:r>
      <w:r w:rsidRPr="009D433E">
        <w:rPr>
          <w:rFonts w:ascii="Arial" w:eastAsia="Arial" w:hAnsi="Arial" w:cs="Arial"/>
          <w:i/>
          <w:sz w:val="20"/>
          <w:szCs w:val="20"/>
        </w:rPr>
        <w:t>R</w:t>
      </w:r>
      <w:r w:rsidRPr="009D433E">
        <w:rPr>
          <w:rFonts w:ascii="Arial" w:eastAsia="Arial" w:hAnsi="Arial" w:cs="Arial"/>
          <w:sz w:val="20"/>
          <w:szCs w:val="20"/>
          <w:vertAlign w:val="superscript"/>
        </w:rPr>
        <w:t>2</w:t>
      </w:r>
      <w:r w:rsidRPr="009D433E">
        <w:rPr>
          <w:rFonts w:ascii="Arial" w:eastAsia="Arial" w:hAnsi="Arial" w:cs="Arial"/>
          <w:b/>
          <w:sz w:val="20"/>
          <w:szCs w:val="20"/>
        </w:rPr>
        <w:t xml:space="preserve">): </w:t>
      </w:r>
      <w:r w:rsidRPr="009D433E">
        <w:rPr>
          <w:rFonts w:ascii="Arial" w:eastAsia="Arial" w:hAnsi="Arial" w:cs="Arial"/>
          <w:sz w:val="20"/>
          <w:szCs w:val="20"/>
        </w:rPr>
        <w:t xml:space="preserve">This metric indicates the proportion of variance in the actual surgery times that can be explained by the predictive model. An </w:t>
      </w:r>
      <w:r w:rsidRPr="009D433E">
        <w:rPr>
          <w:rFonts w:ascii="Arial" w:eastAsia="Arial" w:hAnsi="Arial" w:cs="Arial"/>
          <w:i/>
          <w:sz w:val="20"/>
          <w:szCs w:val="20"/>
        </w:rPr>
        <w:t>R</w:t>
      </w:r>
      <w:r w:rsidRPr="009D433E">
        <w:rPr>
          <w:rFonts w:ascii="Arial" w:eastAsia="Arial" w:hAnsi="Arial" w:cs="Arial"/>
          <w:sz w:val="20"/>
          <w:szCs w:val="20"/>
          <w:vertAlign w:val="superscript"/>
        </w:rPr>
        <w:t xml:space="preserve">2 </w:t>
      </w:r>
      <w:r w:rsidRPr="009D433E">
        <w:rPr>
          <w:rFonts w:ascii="Arial" w:eastAsia="Arial" w:hAnsi="Arial" w:cs="Arial"/>
          <w:sz w:val="20"/>
          <w:szCs w:val="20"/>
        </w:rPr>
        <w:t>value closer to 1 suggests that the model accurately captures the variability in surgery times.</w:t>
      </w:r>
    </w:p>
    <w:p w14:paraId="3A41469A" w14:textId="77777777" w:rsidR="00240BDA" w:rsidRPr="009D433E" w:rsidRDefault="00000000" w:rsidP="009D433E">
      <w:pPr>
        <w:spacing w:line="480" w:lineRule="auto"/>
        <w:jc w:val="center"/>
        <w:rPr>
          <w:rFonts w:ascii="Arial" w:eastAsia="Cambria Math" w:hAnsi="Arial" w:cs="Arial"/>
          <w:sz w:val="20"/>
          <w:szCs w:val="20"/>
        </w:rPr>
      </w:pPr>
      <m:oMathPara>
        <m:oMath>
          <m:sSup>
            <m:sSupPr>
              <m:ctrlPr>
                <w:rPr>
                  <w:rFonts w:ascii="Cambria Math" w:eastAsia="Cambria Math" w:hAnsi="Cambria Math" w:cs="Arial"/>
                  <w:sz w:val="20"/>
                  <w:szCs w:val="20"/>
                </w:rPr>
              </m:ctrlPr>
            </m:sSupPr>
            <m:e>
              <m:r>
                <w:rPr>
                  <w:rFonts w:ascii="Cambria Math" w:eastAsia="Cambria Math" w:hAnsi="Cambria Math" w:cs="Arial"/>
                  <w:sz w:val="20"/>
                  <w:szCs w:val="20"/>
                </w:rPr>
                <m:t>R</m:t>
              </m:r>
            </m:e>
            <m:sup>
              <m:r>
                <w:rPr>
                  <w:rFonts w:ascii="Cambria Math" w:eastAsia="Cambria Math" w:hAnsi="Cambria Math" w:cs="Arial"/>
                  <w:sz w:val="20"/>
                  <w:szCs w:val="20"/>
                </w:rPr>
                <m:t>2</m:t>
              </m:r>
            </m:sup>
          </m:sSup>
          <m:r>
            <w:rPr>
              <w:rFonts w:ascii="Cambria Math" w:eastAsia="Cambria Math" w:hAnsi="Cambria Math" w:cs="Arial"/>
              <w:sz w:val="20"/>
              <w:szCs w:val="20"/>
            </w:rPr>
            <m:t> = 1-</m:t>
          </m:r>
          <m:f>
            <m:fPr>
              <m:ctrlPr>
                <w:rPr>
                  <w:rFonts w:ascii="Cambria Math" w:eastAsia="Cambria Math" w:hAnsi="Cambria Math" w:cs="Arial"/>
                  <w:sz w:val="20"/>
                  <w:szCs w:val="20"/>
                </w:rPr>
              </m:ctrlPr>
            </m:fPr>
            <m:num>
              <m:nary>
                <m:naryPr>
                  <m:chr m:val="∑"/>
                  <m:ctrlPr>
                    <w:rPr>
                      <w:rFonts w:ascii="Cambria Math" w:eastAsia="Cambria Math" w:hAnsi="Cambria Math" w:cs="Arial"/>
                      <w:sz w:val="20"/>
                      <w:szCs w:val="20"/>
                    </w:rPr>
                  </m:ctrlPr>
                </m:naryPr>
                <m:sub>
                  <m:r>
                    <w:rPr>
                      <w:rFonts w:ascii="Cambria Math" w:eastAsia="Cambria Math" w:hAnsi="Cambria Math" w:cs="Arial"/>
                      <w:sz w:val="20"/>
                      <w:szCs w:val="20"/>
                    </w:rPr>
                    <m:t>i=1</m:t>
                  </m:r>
                </m:sub>
                <m:sup>
                  <m:r>
                    <w:rPr>
                      <w:rFonts w:ascii="Cambria Math" w:eastAsia="Cambria Math" w:hAnsi="Cambria Math" w:cs="Arial"/>
                      <w:sz w:val="20"/>
                      <w:szCs w:val="20"/>
                    </w:rPr>
                    <m:t>n</m:t>
                  </m:r>
                </m:sup>
                <m:e/>
              </m:nary>
              <m:sSup>
                <m:sSupPr>
                  <m:ctrlPr>
                    <w:rPr>
                      <w:rFonts w:ascii="Cambria Math" w:eastAsia="Cambria Math" w:hAnsi="Cambria Math" w:cs="Arial"/>
                      <w:sz w:val="20"/>
                      <w:szCs w:val="20"/>
                    </w:rPr>
                  </m:ctrlPr>
                </m:sSupPr>
                <m:e>
                  <m:d>
                    <m:dPr>
                      <m:ctrlPr>
                        <w:rPr>
                          <w:rFonts w:ascii="Cambria Math" w:eastAsia="Cambria Math" w:hAnsi="Cambria Math" w:cs="Arial"/>
                          <w:sz w:val="20"/>
                          <w:szCs w:val="20"/>
                        </w:rPr>
                      </m:ctrlPr>
                    </m:dPr>
                    <m:e>
                      <m:sSub>
                        <m:sSubPr>
                          <m:ctrlPr>
                            <w:rPr>
                              <w:rFonts w:ascii="Cambria Math" w:eastAsia="Cambria Math" w:hAnsi="Cambria Math" w:cs="Arial"/>
                              <w:sz w:val="20"/>
                              <w:szCs w:val="20"/>
                            </w:rPr>
                          </m:ctrlPr>
                        </m:sSubPr>
                        <m:e>
                          <m:r>
                            <w:rPr>
                              <w:rFonts w:ascii="Cambria Math" w:eastAsia="Cambria Math" w:hAnsi="Cambria Math" w:cs="Arial"/>
                              <w:sz w:val="20"/>
                              <w:szCs w:val="20"/>
                            </w:rPr>
                            <m:t>y</m:t>
                          </m:r>
                        </m:e>
                        <m:sub>
                          <m:r>
                            <w:rPr>
                              <w:rFonts w:ascii="Cambria Math" w:eastAsia="Cambria Math" w:hAnsi="Cambria Math" w:cs="Arial"/>
                              <w:sz w:val="20"/>
                              <w:szCs w:val="20"/>
                            </w:rPr>
                            <m:t>i</m:t>
                          </m:r>
                        </m:sub>
                      </m:sSub>
                      <m:r>
                        <w:rPr>
                          <w:rFonts w:ascii="Cambria Math" w:eastAsia="Cambria Math" w:hAnsi="Cambria Math" w:cs="Arial"/>
                          <w:sz w:val="20"/>
                          <w:szCs w:val="20"/>
                        </w:rPr>
                        <m:t>-</m:t>
                      </m:r>
                      <m:acc>
                        <m:accPr>
                          <m:ctrlPr>
                            <w:rPr>
                              <w:rFonts w:ascii="Cambria Math" w:eastAsia="Cambria Math" w:hAnsi="Cambria Math" w:cs="Arial"/>
                              <w:sz w:val="20"/>
                              <w:szCs w:val="20"/>
                            </w:rPr>
                          </m:ctrlPr>
                        </m:accPr>
                        <m:e>
                          <m:sSub>
                            <m:sSubPr>
                              <m:ctrlPr>
                                <w:rPr>
                                  <w:rFonts w:ascii="Cambria Math" w:eastAsia="Cambria Math" w:hAnsi="Cambria Math" w:cs="Arial"/>
                                  <w:sz w:val="20"/>
                                  <w:szCs w:val="20"/>
                                </w:rPr>
                              </m:ctrlPr>
                            </m:sSubPr>
                            <m:e>
                              <m:r>
                                <w:rPr>
                                  <w:rFonts w:ascii="Cambria Math" w:eastAsia="Cambria Math" w:hAnsi="Cambria Math" w:cs="Arial"/>
                                  <w:sz w:val="20"/>
                                  <w:szCs w:val="20"/>
                                </w:rPr>
                                <m:t>y</m:t>
                              </m:r>
                            </m:e>
                            <m:sub>
                              <m:r>
                                <w:rPr>
                                  <w:rFonts w:ascii="Cambria Math" w:eastAsia="Cambria Math" w:hAnsi="Cambria Math" w:cs="Arial"/>
                                  <w:sz w:val="20"/>
                                  <w:szCs w:val="20"/>
                                </w:rPr>
                                <m:t>i</m:t>
                              </m:r>
                            </m:sub>
                          </m:sSub>
                        </m:e>
                      </m:acc>
                    </m:e>
                  </m:d>
                </m:e>
                <m:sup>
                  <m:r>
                    <w:rPr>
                      <w:rFonts w:ascii="Cambria Math" w:eastAsia="Cambria Math" w:hAnsi="Cambria Math" w:cs="Arial"/>
                      <w:sz w:val="20"/>
                      <w:szCs w:val="20"/>
                    </w:rPr>
                    <m:t>2</m:t>
                  </m:r>
                </m:sup>
              </m:sSup>
            </m:num>
            <m:den>
              <m:nary>
                <m:naryPr>
                  <m:chr m:val="∑"/>
                  <m:ctrlPr>
                    <w:rPr>
                      <w:rFonts w:ascii="Cambria Math" w:eastAsia="Cambria Math" w:hAnsi="Cambria Math" w:cs="Arial"/>
                      <w:sz w:val="20"/>
                      <w:szCs w:val="20"/>
                    </w:rPr>
                  </m:ctrlPr>
                </m:naryPr>
                <m:sub>
                  <m:r>
                    <w:rPr>
                      <w:rFonts w:ascii="Cambria Math" w:eastAsia="Cambria Math" w:hAnsi="Cambria Math" w:cs="Arial"/>
                      <w:sz w:val="20"/>
                      <w:szCs w:val="20"/>
                    </w:rPr>
                    <m:t>i=1</m:t>
                  </m:r>
                </m:sub>
                <m:sup>
                  <m:r>
                    <w:rPr>
                      <w:rFonts w:ascii="Cambria Math" w:eastAsia="Cambria Math" w:hAnsi="Cambria Math" w:cs="Arial"/>
                      <w:sz w:val="20"/>
                      <w:szCs w:val="20"/>
                    </w:rPr>
                    <m:t>n</m:t>
                  </m:r>
                </m:sup>
                <m:e/>
              </m:nary>
              <m:sSup>
                <m:sSupPr>
                  <m:ctrlPr>
                    <w:rPr>
                      <w:rFonts w:ascii="Cambria Math" w:eastAsia="Cambria Math" w:hAnsi="Cambria Math" w:cs="Arial"/>
                      <w:sz w:val="20"/>
                      <w:szCs w:val="20"/>
                    </w:rPr>
                  </m:ctrlPr>
                </m:sSupPr>
                <m:e>
                  <m:d>
                    <m:dPr>
                      <m:ctrlPr>
                        <w:rPr>
                          <w:rFonts w:ascii="Cambria Math" w:eastAsia="Cambria Math" w:hAnsi="Cambria Math" w:cs="Arial"/>
                          <w:sz w:val="20"/>
                          <w:szCs w:val="20"/>
                        </w:rPr>
                      </m:ctrlPr>
                    </m:dPr>
                    <m:e>
                      <m:sSub>
                        <m:sSubPr>
                          <m:ctrlPr>
                            <w:rPr>
                              <w:rFonts w:ascii="Cambria Math" w:eastAsia="Cambria Math" w:hAnsi="Cambria Math" w:cs="Arial"/>
                              <w:sz w:val="20"/>
                              <w:szCs w:val="20"/>
                            </w:rPr>
                          </m:ctrlPr>
                        </m:sSubPr>
                        <m:e>
                          <m:r>
                            <w:rPr>
                              <w:rFonts w:ascii="Cambria Math" w:eastAsia="Cambria Math" w:hAnsi="Cambria Math" w:cs="Arial"/>
                              <w:sz w:val="20"/>
                              <w:szCs w:val="20"/>
                            </w:rPr>
                            <m:t>y</m:t>
                          </m:r>
                        </m:e>
                        <m:sub>
                          <m:r>
                            <w:rPr>
                              <w:rFonts w:ascii="Cambria Math" w:eastAsia="Cambria Math" w:hAnsi="Cambria Math" w:cs="Arial"/>
                              <w:sz w:val="20"/>
                              <w:szCs w:val="20"/>
                            </w:rPr>
                            <m:t>i</m:t>
                          </m:r>
                        </m:sub>
                      </m:sSub>
                      <m:r>
                        <w:rPr>
                          <w:rFonts w:ascii="Cambria Math" w:eastAsia="Cambria Math" w:hAnsi="Cambria Math" w:cs="Arial"/>
                          <w:sz w:val="20"/>
                          <w:szCs w:val="20"/>
                        </w:rPr>
                        <m:t>-</m:t>
                      </m:r>
                      <m:bar>
                        <m:barPr>
                          <m:ctrlPr>
                            <w:rPr>
                              <w:rFonts w:ascii="Cambria Math" w:eastAsia="Cambria Math" w:hAnsi="Cambria Math" w:cs="Arial"/>
                              <w:sz w:val="20"/>
                              <w:szCs w:val="20"/>
                            </w:rPr>
                          </m:ctrlPr>
                        </m:barPr>
                        <m:e>
                          <m:r>
                            <w:rPr>
                              <w:rFonts w:ascii="Cambria Math" w:eastAsia="Cambria Math" w:hAnsi="Cambria Math" w:cs="Arial"/>
                              <w:sz w:val="20"/>
                              <w:szCs w:val="20"/>
                            </w:rPr>
                            <m:t>y</m:t>
                          </m:r>
                        </m:e>
                      </m:bar>
                    </m:e>
                  </m:d>
                </m:e>
                <m:sup>
                  <m:r>
                    <w:rPr>
                      <w:rFonts w:ascii="Cambria Math" w:eastAsia="Cambria Math" w:hAnsi="Cambria Math" w:cs="Arial"/>
                      <w:sz w:val="20"/>
                      <w:szCs w:val="20"/>
                    </w:rPr>
                    <m:t>2</m:t>
                  </m:r>
                </m:sup>
              </m:sSup>
            </m:den>
          </m:f>
        </m:oMath>
      </m:oMathPara>
    </w:p>
    <w:p w14:paraId="753E515E"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72C471AA" w14:textId="77777777" w:rsidR="00240BDA" w:rsidRPr="009D433E" w:rsidRDefault="00000000" w:rsidP="009D433E">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where </w:t>
      </w:r>
      <m:oMath>
        <m:bar>
          <m:barPr>
            <m:ctrlPr>
              <w:rPr>
                <w:rFonts w:ascii="Cambria Math" w:eastAsia="Cambria Math" w:hAnsi="Cambria Math" w:cs="Arial"/>
                <w:sz w:val="20"/>
                <w:szCs w:val="20"/>
              </w:rPr>
            </m:ctrlPr>
          </m:barPr>
          <m:e>
            <m:r>
              <w:rPr>
                <w:rFonts w:ascii="Cambria Math" w:eastAsia="Cambria Math" w:hAnsi="Cambria Math" w:cs="Arial"/>
                <w:sz w:val="20"/>
                <w:szCs w:val="20"/>
              </w:rPr>
              <m:t>y</m:t>
            </m:r>
          </m:e>
        </m:bar>
      </m:oMath>
      <w:r w:rsidRPr="009D433E">
        <w:rPr>
          <w:rFonts w:ascii="Arial" w:eastAsia="Arial" w:hAnsi="Arial" w:cs="Arial"/>
          <w:sz w:val="20"/>
          <w:szCs w:val="20"/>
        </w:rPr>
        <w:t xml:space="preserve"> is the mean of the actual surgery times.</w:t>
      </w:r>
    </w:p>
    <w:p w14:paraId="754983F6" w14:textId="77777777" w:rsidR="00240BDA" w:rsidRPr="009D433E" w:rsidRDefault="00240BDA" w:rsidP="009D433E">
      <w:pPr>
        <w:spacing w:after="0" w:line="480" w:lineRule="auto"/>
        <w:ind w:left="0" w:right="0" w:firstLine="0"/>
        <w:jc w:val="left"/>
        <w:rPr>
          <w:rFonts w:ascii="Arial" w:eastAsia="Arial" w:hAnsi="Arial" w:cs="Arial"/>
          <w:sz w:val="20"/>
          <w:szCs w:val="20"/>
        </w:rPr>
      </w:pPr>
    </w:p>
    <w:p w14:paraId="2058624A" w14:textId="77777777" w:rsidR="00240BDA" w:rsidRPr="009D433E" w:rsidRDefault="00240BDA" w:rsidP="009D433E">
      <w:pPr>
        <w:spacing w:after="0" w:line="480" w:lineRule="auto"/>
        <w:ind w:left="0" w:right="0" w:firstLine="0"/>
        <w:jc w:val="left"/>
        <w:rPr>
          <w:rFonts w:ascii="Arial" w:eastAsia="Arial" w:hAnsi="Arial" w:cs="Arial"/>
          <w:sz w:val="20"/>
          <w:szCs w:val="20"/>
        </w:rPr>
      </w:pPr>
    </w:p>
    <w:sectPr w:rsidR="00240BDA" w:rsidRPr="009D433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42B179" w14:textId="77777777" w:rsidR="00367BD7" w:rsidRDefault="00367BD7">
      <w:pPr>
        <w:spacing w:after="0" w:line="240" w:lineRule="auto"/>
      </w:pPr>
      <w:r>
        <w:separator/>
      </w:r>
    </w:p>
  </w:endnote>
  <w:endnote w:type="continuationSeparator" w:id="0">
    <w:p w14:paraId="38AA00EB" w14:textId="77777777" w:rsidR="00367BD7" w:rsidRDefault="00367B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7DBD453B-D051-794D-844D-B43A00B2BE5F}"/>
    <w:embedBold r:id="rId2" w:fontKey="{4713F156-3A20-C34F-AD59-A145E5E74A55}"/>
    <w:embedItalic r:id="rId3" w:fontKey="{5E8FABC8-5EF4-324E-B899-1D2F361AACCF}"/>
  </w:font>
  <w:font w:name="Cambria">
    <w:panose1 w:val="02040503050406030204"/>
    <w:charset w:val="00"/>
    <w:family w:val="roman"/>
    <w:pitch w:val="variable"/>
    <w:sig w:usb0="E00002FF" w:usb1="400004FF" w:usb2="00000000" w:usb3="00000000" w:csb0="0000019F" w:csb1="00000000"/>
    <w:embedRegular r:id="rId4" w:fontKey="{59312E05-77E8-4E42-81AC-CBD76FB80E55}"/>
    <w:embedBold r:id="rId5" w:fontKey="{34F6505A-C65C-6D43-9297-F1B1F000FBB2}"/>
    <w:embedItalic r:id="rId6" w:fontKey="{7D40F468-2B4C-C640-8A76-0C9DCA894299}"/>
  </w:font>
  <w:font w:name="Aptos Display">
    <w:panose1 w:val="020B0004020202020204"/>
    <w:charset w:val="00"/>
    <w:family w:val="swiss"/>
    <w:pitch w:val="variable"/>
    <w:sig w:usb0="20000287" w:usb1="00000003" w:usb2="00000000" w:usb3="00000000" w:csb0="0000019F" w:csb1="00000000"/>
    <w:embedRegular r:id="rId7" w:fontKey="{018149C1-94AF-8E4B-AC67-7A8086365A39}"/>
  </w:font>
  <w:font w:name="Times New Roman">
    <w:panose1 w:val="02020603050405020304"/>
    <w:charset w:val="00"/>
    <w:family w:val="roman"/>
    <w:pitch w:val="variable"/>
    <w:sig w:usb0="E0002EFF" w:usb1="C000785B" w:usb2="00000009" w:usb3="00000000" w:csb0="000001FF" w:csb1="00000000"/>
    <w:embedRegular r:id="rId8" w:fontKey="{E73F9669-7F8A-E04C-AC8C-3FCA2F6BDD17}"/>
    <w:embedBold r:id="rId9" w:fontKey="{F5F0FCE6-C098-8544-8239-E5324D0C333C}"/>
    <w:embedItalic r:id="rId10" w:fontKey="{871275BD-D714-3B47-A3EC-DB3931CB0DA6}"/>
  </w:font>
  <w:font w:name="Symbol">
    <w:panose1 w:val="05050102010706020507"/>
    <w:charset w:val="02"/>
    <w:family w:val="decorative"/>
    <w:pitch w:val="variable"/>
    <w:sig w:usb0="00000000" w:usb1="10000000" w:usb2="00000000" w:usb3="00000000" w:csb0="80000000" w:csb1="00000000"/>
    <w:embedRegular r:id="rId11" w:fontKey="{7A30C71F-BD03-A14D-BD41-79E74DED216B}"/>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embedRegular r:id="rId12" w:fontKey="{18EADEDD-CE61-7944-9AC7-2177F2437E01}"/>
    <w:embedItalic r:id="rId13" w:fontKey="{2E212B33-E7F5-F942-8A0B-D186F8925B88}"/>
  </w:font>
  <w:font w:name="Operator Mono Light">
    <w:panose1 w:val="02000009000000000000"/>
    <w:charset w:val="00"/>
    <w:family w:val="modern"/>
    <w:notTrueType/>
    <w:pitch w:val="fixed"/>
    <w:sig w:usb0="A00000FF" w:usb1="1000005B" w:usb2="00000000" w:usb3="00000000" w:csb0="0000008B" w:csb1="00000000"/>
  </w:font>
  <w:font w:name="Operator Mono Lig Medium">
    <w:panose1 w:val="02000009000000000000"/>
    <w:charset w:val="00"/>
    <w:family w:val="modern"/>
    <w:notTrueType/>
    <w:pitch w:val="fixed"/>
    <w:sig w:usb0="A00000FF" w:usb1="1000005B" w:usb2="00000000" w:usb3="00000000" w:csb0="0000008B" w:csb1="00000000"/>
  </w:font>
  <w:font w:name="Aptos">
    <w:panose1 w:val="020B0004020202020204"/>
    <w:charset w:val="00"/>
    <w:family w:val="swiss"/>
    <w:pitch w:val="variable"/>
    <w:sig w:usb0="20000287" w:usb1="00000003" w:usb2="00000000" w:usb3="00000000" w:csb0="0000019F" w:csb1="00000000"/>
    <w:embedRegular r:id="rId14" w:fontKey="{93F2D79C-AFA1-EB42-BFBC-D3781E124C9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F2822" w14:textId="77777777" w:rsidR="00240BDA" w:rsidRDefault="00000000">
    <w:pPr>
      <w:pBdr>
        <w:top w:val="nil"/>
        <w:left w:val="nil"/>
        <w:bottom w:val="nil"/>
        <w:right w:val="nil"/>
        <w:between w:val="nil"/>
      </w:pBdr>
      <w:tabs>
        <w:tab w:val="center" w:pos="4680"/>
        <w:tab w:val="right" w:pos="9360"/>
      </w:tabs>
      <w:spacing w:after="0"/>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ED3825B" w14:textId="77777777" w:rsidR="00240BDA" w:rsidRDefault="00240BDA">
    <w:pPr>
      <w:pBdr>
        <w:top w:val="nil"/>
        <w:left w:val="nil"/>
        <w:bottom w:val="nil"/>
        <w:right w:val="nil"/>
        <w:between w:val="nil"/>
      </w:pBdr>
      <w:tabs>
        <w:tab w:val="center" w:pos="4680"/>
        <w:tab w:val="right" w:pos="9360"/>
      </w:tabs>
      <w:spacing w:after="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9FC082" w14:textId="77777777" w:rsidR="00240BDA" w:rsidRDefault="00000000">
    <w:pPr>
      <w:pBdr>
        <w:top w:val="nil"/>
        <w:left w:val="nil"/>
        <w:bottom w:val="nil"/>
        <w:right w:val="nil"/>
        <w:between w:val="nil"/>
      </w:pBdr>
      <w:tabs>
        <w:tab w:val="center" w:pos="4680"/>
        <w:tab w:val="right" w:pos="9360"/>
      </w:tabs>
      <w:spacing w:after="0"/>
      <w:jc w:val="center"/>
      <w:rPr>
        <w:rFonts w:ascii="Arial" w:eastAsia="Arial" w:hAnsi="Arial" w:cs="Arial"/>
        <w:color w:val="000000"/>
        <w:sz w:val="20"/>
        <w:szCs w:val="20"/>
      </w:rPr>
    </w:pPr>
    <w:r>
      <w:rPr>
        <w:rFonts w:ascii="Arial" w:eastAsia="Arial" w:hAnsi="Arial" w:cs="Arial"/>
        <w:color w:val="000000"/>
        <w:sz w:val="20"/>
        <w:szCs w:val="20"/>
      </w:rPr>
      <w:fldChar w:fldCharType="begin"/>
    </w:r>
    <w:r>
      <w:rPr>
        <w:rFonts w:ascii="Arial" w:eastAsia="Arial" w:hAnsi="Arial" w:cs="Arial"/>
        <w:color w:val="000000"/>
        <w:sz w:val="20"/>
        <w:szCs w:val="20"/>
      </w:rPr>
      <w:instrText>PAGE</w:instrText>
    </w:r>
    <w:r>
      <w:rPr>
        <w:rFonts w:ascii="Arial" w:eastAsia="Arial" w:hAnsi="Arial" w:cs="Arial"/>
        <w:color w:val="000000"/>
        <w:sz w:val="20"/>
        <w:szCs w:val="20"/>
      </w:rPr>
      <w:fldChar w:fldCharType="separate"/>
    </w:r>
    <w:r w:rsidR="00EC2439">
      <w:rPr>
        <w:rFonts w:ascii="Arial" w:eastAsia="Arial" w:hAnsi="Arial" w:cs="Arial"/>
        <w:noProof/>
        <w:color w:val="000000"/>
        <w:sz w:val="20"/>
        <w:szCs w:val="20"/>
      </w:rPr>
      <w:t>1</w:t>
    </w:r>
    <w:r>
      <w:rPr>
        <w:rFonts w:ascii="Arial" w:eastAsia="Arial" w:hAnsi="Arial" w:cs="Arial"/>
        <w:color w:val="000000"/>
        <w:sz w:val="20"/>
        <w:szCs w:val="20"/>
      </w:rPr>
      <w:fldChar w:fldCharType="end"/>
    </w:r>
  </w:p>
  <w:p w14:paraId="21A8EC88" w14:textId="77777777" w:rsidR="00240BDA" w:rsidRDefault="00240BDA">
    <w:pPr>
      <w:pBdr>
        <w:top w:val="nil"/>
        <w:left w:val="nil"/>
        <w:bottom w:val="nil"/>
        <w:right w:val="nil"/>
        <w:between w:val="nil"/>
      </w:pBdr>
      <w:tabs>
        <w:tab w:val="center" w:pos="4680"/>
        <w:tab w:val="right" w:pos="9360"/>
      </w:tabs>
      <w:spacing w:after="0"/>
      <w:rPr>
        <w:rFonts w:ascii="Arial" w:eastAsia="Arial" w:hAnsi="Arial" w:cs="Arial"/>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3BCC0E" w14:textId="77777777" w:rsidR="00367BD7" w:rsidRDefault="00367BD7">
      <w:pPr>
        <w:spacing w:after="0" w:line="240" w:lineRule="auto"/>
      </w:pPr>
      <w:r>
        <w:separator/>
      </w:r>
    </w:p>
  </w:footnote>
  <w:footnote w:type="continuationSeparator" w:id="0">
    <w:p w14:paraId="5C4769B3" w14:textId="77777777" w:rsidR="00367BD7" w:rsidRDefault="00367BD7">
      <w:pPr>
        <w:spacing w:after="0" w:line="240" w:lineRule="auto"/>
      </w:pPr>
      <w:r>
        <w:continuationSeparator/>
      </w:r>
    </w:p>
  </w:footnote>
  <w:footnote w:id="1">
    <w:p w14:paraId="47AD6F3C" w14:textId="77777777" w:rsidR="00240BDA" w:rsidRPr="009D433E" w:rsidRDefault="00000000" w:rsidP="009D433E">
      <w:pPr>
        <w:pBdr>
          <w:top w:val="nil"/>
          <w:left w:val="nil"/>
          <w:bottom w:val="nil"/>
          <w:right w:val="nil"/>
          <w:between w:val="nil"/>
        </w:pBdr>
        <w:spacing w:after="0" w:line="480" w:lineRule="auto"/>
        <w:rPr>
          <w:rFonts w:ascii="Arial" w:eastAsia="Arial" w:hAnsi="Arial" w:cs="Arial"/>
          <w:color w:val="000000"/>
          <w:sz w:val="20"/>
          <w:szCs w:val="20"/>
        </w:rPr>
      </w:pPr>
      <w:r w:rsidRPr="009D433E">
        <w:rPr>
          <w:rStyle w:val="FootnoteReference"/>
          <w:rFonts w:ascii="Arial" w:hAnsi="Arial" w:cs="Arial"/>
        </w:rPr>
        <w:footnoteRef/>
      </w:r>
      <w:r w:rsidRPr="009D433E">
        <w:rPr>
          <w:rFonts w:ascii="Arial" w:eastAsia="Arial" w:hAnsi="Arial" w:cs="Arial"/>
          <w:color w:val="000000"/>
          <w:sz w:val="20"/>
          <w:szCs w:val="20"/>
        </w:rPr>
        <w:t xml:space="preserve"> Department of Anesthesiology and Pain Medicine, University of Alberta</w:t>
      </w:r>
    </w:p>
  </w:footnote>
  <w:footnote w:id="2">
    <w:p w14:paraId="639135F3" w14:textId="77777777" w:rsidR="00240BDA" w:rsidRPr="009D433E" w:rsidRDefault="00000000" w:rsidP="009D433E">
      <w:pPr>
        <w:pBdr>
          <w:top w:val="nil"/>
          <w:left w:val="nil"/>
          <w:bottom w:val="nil"/>
          <w:right w:val="nil"/>
          <w:between w:val="nil"/>
        </w:pBdr>
        <w:spacing w:after="0" w:line="480" w:lineRule="auto"/>
        <w:rPr>
          <w:rFonts w:ascii="Arial" w:eastAsia="Arial" w:hAnsi="Arial" w:cs="Arial"/>
          <w:color w:val="000000"/>
          <w:sz w:val="20"/>
          <w:szCs w:val="20"/>
        </w:rPr>
      </w:pPr>
      <w:r w:rsidRPr="009D433E">
        <w:rPr>
          <w:rStyle w:val="FootnoteReference"/>
          <w:rFonts w:ascii="Arial" w:hAnsi="Arial" w:cs="Arial"/>
        </w:rPr>
        <w:footnoteRef/>
      </w:r>
      <w:r w:rsidRPr="009D433E">
        <w:rPr>
          <w:rFonts w:ascii="Arial" w:eastAsia="Arial" w:hAnsi="Arial" w:cs="Arial"/>
          <w:color w:val="000000"/>
          <w:sz w:val="20"/>
          <w:szCs w:val="20"/>
        </w:rPr>
        <w:t xml:space="preserve"> Department of Medicine, Western University</w:t>
      </w:r>
    </w:p>
  </w:footnote>
  <w:footnote w:id="3">
    <w:p w14:paraId="54CF8D5C" w14:textId="77777777" w:rsidR="00240BDA" w:rsidRPr="009D433E" w:rsidRDefault="00000000" w:rsidP="009D433E">
      <w:pPr>
        <w:pBdr>
          <w:top w:val="nil"/>
          <w:left w:val="nil"/>
          <w:bottom w:val="nil"/>
          <w:right w:val="nil"/>
          <w:between w:val="nil"/>
        </w:pBdr>
        <w:spacing w:after="0" w:line="480" w:lineRule="auto"/>
        <w:rPr>
          <w:rFonts w:ascii="Arial" w:eastAsia="Arial" w:hAnsi="Arial" w:cs="Arial"/>
          <w:color w:val="000000"/>
          <w:sz w:val="20"/>
          <w:szCs w:val="20"/>
        </w:rPr>
      </w:pPr>
      <w:r w:rsidRPr="009D433E">
        <w:rPr>
          <w:rStyle w:val="FootnoteReference"/>
          <w:rFonts w:ascii="Arial" w:hAnsi="Arial" w:cs="Arial"/>
        </w:rPr>
        <w:footnoteRef/>
      </w:r>
      <w:r w:rsidRPr="009D433E">
        <w:rPr>
          <w:rFonts w:ascii="Arial" w:eastAsia="Arial" w:hAnsi="Arial" w:cs="Arial"/>
          <w:color w:val="000000"/>
          <w:sz w:val="20"/>
          <w:szCs w:val="20"/>
        </w:rPr>
        <w:t xml:space="preserve"> Department of Electrical and Computer Engineering, Western University</w:t>
      </w:r>
    </w:p>
  </w:footnote>
  <w:footnote w:id="4">
    <w:p w14:paraId="0E0B4D25" w14:textId="76C56358" w:rsidR="009D433E" w:rsidRPr="009D433E" w:rsidRDefault="00000000" w:rsidP="009D433E">
      <w:pPr>
        <w:pBdr>
          <w:top w:val="nil"/>
          <w:left w:val="nil"/>
          <w:bottom w:val="nil"/>
          <w:right w:val="nil"/>
          <w:between w:val="nil"/>
        </w:pBdr>
        <w:spacing w:after="0" w:line="480" w:lineRule="auto"/>
        <w:rPr>
          <w:rFonts w:ascii="Arial" w:eastAsia="Arial" w:hAnsi="Arial" w:cs="Arial"/>
          <w:color w:val="000000"/>
          <w:sz w:val="20"/>
          <w:szCs w:val="20"/>
        </w:rPr>
      </w:pPr>
      <w:r w:rsidRPr="009D433E">
        <w:rPr>
          <w:rStyle w:val="FootnoteReference"/>
          <w:rFonts w:ascii="Arial" w:hAnsi="Arial" w:cs="Arial"/>
        </w:rPr>
        <w:footnoteRef/>
      </w:r>
      <w:r w:rsidRPr="009D433E">
        <w:rPr>
          <w:rFonts w:ascii="Arial" w:eastAsia="Arial" w:hAnsi="Arial" w:cs="Arial"/>
          <w:color w:val="000000"/>
          <w:sz w:val="20"/>
          <w:szCs w:val="20"/>
        </w:rPr>
        <w:t xml:space="preserve"> Department of Surgery, Western University</w:t>
      </w:r>
    </w:p>
  </w:footnote>
  <w:footnote w:id="5">
    <w:p w14:paraId="0281F019" w14:textId="77777777" w:rsidR="009D433E" w:rsidRPr="009D433E" w:rsidRDefault="009D433E" w:rsidP="009D433E">
      <w:pPr>
        <w:pBdr>
          <w:top w:val="nil"/>
          <w:left w:val="nil"/>
          <w:bottom w:val="nil"/>
          <w:right w:val="nil"/>
          <w:between w:val="nil"/>
        </w:pBdr>
        <w:spacing w:after="0" w:line="480" w:lineRule="auto"/>
        <w:rPr>
          <w:rFonts w:ascii="Arial" w:eastAsia="Arial" w:hAnsi="Arial" w:cs="Arial"/>
          <w:color w:val="000000"/>
          <w:sz w:val="20"/>
          <w:szCs w:val="20"/>
        </w:rPr>
      </w:pPr>
      <w:r w:rsidRPr="009D433E">
        <w:rPr>
          <w:rStyle w:val="FootnoteReference"/>
        </w:rPr>
        <w:sym w:font="Symbol" w:char="F02A"/>
      </w:r>
      <w:r>
        <w:t xml:space="preserve"> </w:t>
      </w:r>
      <w:r w:rsidRPr="009D433E">
        <w:rPr>
          <w:rFonts w:ascii="Arial" w:eastAsia="Arial" w:hAnsi="Arial" w:cs="Arial"/>
          <w:color w:val="000000"/>
          <w:sz w:val="20"/>
          <w:szCs w:val="20"/>
        </w:rPr>
        <w:t>Corresponding author: Dr. Ahmad Elnahas, MD, FRCSC</w:t>
      </w:r>
    </w:p>
    <w:p w14:paraId="4DE4A4BB" w14:textId="77777777" w:rsidR="009D433E" w:rsidRPr="009D433E" w:rsidRDefault="009D433E" w:rsidP="009D433E">
      <w:pPr>
        <w:pBdr>
          <w:top w:val="nil"/>
          <w:left w:val="nil"/>
          <w:bottom w:val="nil"/>
          <w:right w:val="nil"/>
          <w:between w:val="nil"/>
        </w:pBdr>
        <w:spacing w:after="0" w:line="480" w:lineRule="auto"/>
        <w:ind w:left="142"/>
        <w:rPr>
          <w:rFonts w:ascii="Arial" w:eastAsia="Arial" w:hAnsi="Arial" w:cs="Arial"/>
          <w:color w:val="000000"/>
          <w:sz w:val="20"/>
          <w:szCs w:val="20"/>
        </w:rPr>
      </w:pPr>
      <w:r w:rsidRPr="009D433E">
        <w:rPr>
          <w:rFonts w:ascii="Arial" w:eastAsia="Arial" w:hAnsi="Arial" w:cs="Arial"/>
          <w:color w:val="000000"/>
          <w:sz w:val="20"/>
          <w:szCs w:val="20"/>
        </w:rPr>
        <w:t>London Health Sciences Center, Western University</w:t>
      </w:r>
    </w:p>
    <w:p w14:paraId="579075DF" w14:textId="77777777" w:rsidR="009D433E" w:rsidRPr="009D433E" w:rsidRDefault="009D433E" w:rsidP="009D433E">
      <w:pPr>
        <w:pBdr>
          <w:top w:val="nil"/>
          <w:left w:val="nil"/>
          <w:bottom w:val="nil"/>
          <w:right w:val="nil"/>
          <w:between w:val="nil"/>
        </w:pBdr>
        <w:spacing w:after="0" w:line="480" w:lineRule="auto"/>
        <w:ind w:left="142"/>
        <w:rPr>
          <w:rFonts w:ascii="Arial" w:eastAsia="Arial" w:hAnsi="Arial" w:cs="Arial"/>
          <w:color w:val="000000"/>
          <w:sz w:val="20"/>
          <w:szCs w:val="20"/>
        </w:rPr>
      </w:pPr>
      <w:r w:rsidRPr="009D433E">
        <w:rPr>
          <w:rFonts w:ascii="Arial" w:eastAsia="Arial" w:hAnsi="Arial" w:cs="Arial"/>
          <w:color w:val="000000"/>
          <w:sz w:val="20"/>
          <w:szCs w:val="20"/>
        </w:rPr>
        <w:t>339 Windermere Rd., London ON, N6A 5A5</w:t>
      </w:r>
    </w:p>
    <w:p w14:paraId="5C06D7FB" w14:textId="77777777" w:rsidR="009D433E" w:rsidRPr="009D433E" w:rsidRDefault="009D433E" w:rsidP="009D433E">
      <w:pPr>
        <w:pBdr>
          <w:top w:val="nil"/>
          <w:left w:val="nil"/>
          <w:bottom w:val="nil"/>
          <w:right w:val="nil"/>
          <w:between w:val="nil"/>
        </w:pBdr>
        <w:spacing w:after="0" w:line="480" w:lineRule="auto"/>
        <w:ind w:left="142"/>
        <w:rPr>
          <w:rFonts w:ascii="Arial" w:eastAsia="Arial" w:hAnsi="Arial" w:cs="Arial"/>
          <w:color w:val="000000"/>
          <w:sz w:val="20"/>
          <w:szCs w:val="20"/>
        </w:rPr>
      </w:pPr>
      <w:r w:rsidRPr="009D433E">
        <w:rPr>
          <w:rFonts w:ascii="Arial" w:eastAsia="Arial" w:hAnsi="Arial" w:cs="Arial"/>
          <w:color w:val="000000"/>
          <w:sz w:val="20"/>
          <w:szCs w:val="20"/>
        </w:rPr>
        <w:t xml:space="preserve">(t) 519.663.3612, (e) </w:t>
      </w:r>
      <w:hyperlink r:id="rId1">
        <w:r w:rsidRPr="009D433E">
          <w:rPr>
            <w:rStyle w:val="Hyperlink"/>
            <w:rFonts w:ascii="Arial" w:eastAsia="Arial" w:hAnsi="Arial" w:cs="Arial"/>
            <w:sz w:val="20"/>
            <w:szCs w:val="20"/>
          </w:rPr>
          <w:t>Ahmad.Elnahas@lhsc.on.ca</w:t>
        </w:r>
      </w:hyperlink>
    </w:p>
    <w:p w14:paraId="34DCE0CF" w14:textId="0D98AE93" w:rsidR="009D433E" w:rsidRDefault="009D433E" w:rsidP="009D433E">
      <w:pPr>
        <w:pStyle w:val="FootnoteText"/>
        <w:spacing w:line="48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083BBD"/>
    <w:multiLevelType w:val="multilevel"/>
    <w:tmpl w:val="1278D798"/>
    <w:lvl w:ilvl="0">
      <w:start w:val="1"/>
      <w:numFmt w:val="lowerLetter"/>
      <w:lvlText w:val="%1"/>
      <w:lvlJc w:val="left"/>
      <w:pPr>
        <w:ind w:left="582" w:hanging="582"/>
      </w:pPr>
      <w:rPr>
        <w:rFonts w:ascii="Arial" w:eastAsia="Arial" w:hAnsi="Arial" w:cs="Arial"/>
        <w:b w:val="0"/>
        <w:i w:val="0"/>
        <w:strike w:val="0"/>
        <w:color w:val="000000"/>
        <w:sz w:val="20"/>
        <w:szCs w:val="20"/>
        <w:u w:val="none"/>
        <w:shd w:val="clear" w:color="auto" w:fill="auto"/>
        <w:vertAlign w:val="superscript"/>
      </w:rPr>
    </w:lvl>
    <w:lvl w:ilvl="1">
      <w:start w:val="1"/>
      <w:numFmt w:val="lowerLetter"/>
      <w:lvlText w:val="%2"/>
      <w:lvlJc w:val="left"/>
      <w:pPr>
        <w:ind w:left="1455" w:hanging="1455"/>
      </w:pPr>
      <w:rPr>
        <w:rFonts w:ascii="Cambria" w:eastAsia="Cambria" w:hAnsi="Cambria" w:cs="Cambria"/>
        <w:b w:val="0"/>
        <w:i w:val="0"/>
        <w:strike w:val="0"/>
        <w:color w:val="000000"/>
        <w:sz w:val="20"/>
        <w:szCs w:val="20"/>
        <w:u w:val="none"/>
        <w:shd w:val="clear" w:color="auto" w:fill="auto"/>
        <w:vertAlign w:val="superscript"/>
      </w:rPr>
    </w:lvl>
    <w:lvl w:ilvl="2">
      <w:start w:val="1"/>
      <w:numFmt w:val="lowerRoman"/>
      <w:lvlText w:val="%3"/>
      <w:lvlJc w:val="left"/>
      <w:pPr>
        <w:ind w:left="2175" w:hanging="2175"/>
      </w:pPr>
      <w:rPr>
        <w:rFonts w:ascii="Cambria" w:eastAsia="Cambria" w:hAnsi="Cambria" w:cs="Cambria"/>
        <w:b w:val="0"/>
        <w:i w:val="0"/>
        <w:strike w:val="0"/>
        <w:color w:val="000000"/>
        <w:sz w:val="20"/>
        <w:szCs w:val="20"/>
        <w:u w:val="none"/>
        <w:shd w:val="clear" w:color="auto" w:fill="auto"/>
        <w:vertAlign w:val="superscript"/>
      </w:rPr>
    </w:lvl>
    <w:lvl w:ilvl="3">
      <w:start w:val="1"/>
      <w:numFmt w:val="decimal"/>
      <w:lvlText w:val="%4"/>
      <w:lvlJc w:val="left"/>
      <w:pPr>
        <w:ind w:left="2895" w:hanging="2895"/>
      </w:pPr>
      <w:rPr>
        <w:rFonts w:ascii="Cambria" w:eastAsia="Cambria" w:hAnsi="Cambria" w:cs="Cambria"/>
        <w:b w:val="0"/>
        <w:i w:val="0"/>
        <w:strike w:val="0"/>
        <w:color w:val="000000"/>
        <w:sz w:val="20"/>
        <w:szCs w:val="20"/>
        <w:u w:val="none"/>
        <w:shd w:val="clear" w:color="auto" w:fill="auto"/>
        <w:vertAlign w:val="superscript"/>
      </w:rPr>
    </w:lvl>
    <w:lvl w:ilvl="4">
      <w:start w:val="1"/>
      <w:numFmt w:val="lowerLetter"/>
      <w:lvlText w:val="%5"/>
      <w:lvlJc w:val="left"/>
      <w:pPr>
        <w:ind w:left="3615" w:hanging="3615"/>
      </w:pPr>
      <w:rPr>
        <w:rFonts w:ascii="Cambria" w:eastAsia="Cambria" w:hAnsi="Cambria" w:cs="Cambria"/>
        <w:b w:val="0"/>
        <w:i w:val="0"/>
        <w:strike w:val="0"/>
        <w:color w:val="000000"/>
        <w:sz w:val="20"/>
        <w:szCs w:val="20"/>
        <w:u w:val="none"/>
        <w:shd w:val="clear" w:color="auto" w:fill="auto"/>
        <w:vertAlign w:val="superscript"/>
      </w:rPr>
    </w:lvl>
    <w:lvl w:ilvl="5">
      <w:start w:val="1"/>
      <w:numFmt w:val="lowerRoman"/>
      <w:lvlText w:val="%6"/>
      <w:lvlJc w:val="left"/>
      <w:pPr>
        <w:ind w:left="4335" w:hanging="4335"/>
      </w:pPr>
      <w:rPr>
        <w:rFonts w:ascii="Cambria" w:eastAsia="Cambria" w:hAnsi="Cambria" w:cs="Cambria"/>
        <w:b w:val="0"/>
        <w:i w:val="0"/>
        <w:strike w:val="0"/>
        <w:color w:val="000000"/>
        <w:sz w:val="20"/>
        <w:szCs w:val="20"/>
        <w:u w:val="none"/>
        <w:shd w:val="clear" w:color="auto" w:fill="auto"/>
        <w:vertAlign w:val="superscript"/>
      </w:rPr>
    </w:lvl>
    <w:lvl w:ilvl="6">
      <w:start w:val="1"/>
      <w:numFmt w:val="decimal"/>
      <w:lvlText w:val="%7"/>
      <w:lvlJc w:val="left"/>
      <w:pPr>
        <w:ind w:left="5055" w:hanging="5055"/>
      </w:pPr>
      <w:rPr>
        <w:rFonts w:ascii="Cambria" w:eastAsia="Cambria" w:hAnsi="Cambria" w:cs="Cambria"/>
        <w:b w:val="0"/>
        <w:i w:val="0"/>
        <w:strike w:val="0"/>
        <w:color w:val="000000"/>
        <w:sz w:val="20"/>
        <w:szCs w:val="20"/>
        <w:u w:val="none"/>
        <w:shd w:val="clear" w:color="auto" w:fill="auto"/>
        <w:vertAlign w:val="superscript"/>
      </w:rPr>
    </w:lvl>
    <w:lvl w:ilvl="7">
      <w:start w:val="1"/>
      <w:numFmt w:val="lowerLetter"/>
      <w:lvlText w:val="%8"/>
      <w:lvlJc w:val="left"/>
      <w:pPr>
        <w:ind w:left="5775" w:hanging="5775"/>
      </w:pPr>
      <w:rPr>
        <w:rFonts w:ascii="Cambria" w:eastAsia="Cambria" w:hAnsi="Cambria" w:cs="Cambria"/>
        <w:b w:val="0"/>
        <w:i w:val="0"/>
        <w:strike w:val="0"/>
        <w:color w:val="000000"/>
        <w:sz w:val="20"/>
        <w:szCs w:val="20"/>
        <w:u w:val="none"/>
        <w:shd w:val="clear" w:color="auto" w:fill="auto"/>
        <w:vertAlign w:val="superscript"/>
      </w:rPr>
    </w:lvl>
    <w:lvl w:ilvl="8">
      <w:start w:val="1"/>
      <w:numFmt w:val="lowerRoman"/>
      <w:lvlText w:val="%9"/>
      <w:lvlJc w:val="left"/>
      <w:pPr>
        <w:ind w:left="6495" w:hanging="6495"/>
      </w:pPr>
      <w:rPr>
        <w:rFonts w:ascii="Cambria" w:eastAsia="Cambria" w:hAnsi="Cambria" w:cs="Cambria"/>
        <w:b w:val="0"/>
        <w:i w:val="0"/>
        <w:strike w:val="0"/>
        <w:color w:val="000000"/>
        <w:sz w:val="20"/>
        <w:szCs w:val="20"/>
        <w:u w:val="none"/>
        <w:shd w:val="clear" w:color="auto" w:fill="auto"/>
        <w:vertAlign w:val="superscript"/>
      </w:rPr>
    </w:lvl>
  </w:abstractNum>
  <w:abstractNum w:abstractNumId="1" w15:restartNumberingAfterBreak="0">
    <w:nsid w:val="60170F89"/>
    <w:multiLevelType w:val="multilevel"/>
    <w:tmpl w:val="4DC26DA2"/>
    <w:lvl w:ilvl="0">
      <w:start w:val="1"/>
      <w:numFmt w:val="decimal"/>
      <w:lvlText w:val="%1."/>
      <w:lvlJc w:val="left"/>
      <w:pPr>
        <w:ind w:left="2040" w:hanging="2040"/>
      </w:pPr>
      <w:rPr>
        <w:rFonts w:ascii="Arial" w:eastAsia="Arial" w:hAnsi="Arial" w:cs="Arial"/>
        <w:b w:val="0"/>
        <w:i w:val="0"/>
        <w:strike w:val="0"/>
        <w:color w:val="000000"/>
        <w:sz w:val="20"/>
        <w:szCs w:val="20"/>
        <w:u w:val="none"/>
        <w:shd w:val="clear" w:color="auto" w:fill="auto"/>
        <w:vertAlign w:val="baseline"/>
      </w:rPr>
    </w:lvl>
    <w:lvl w:ilvl="1">
      <w:start w:val="1"/>
      <w:numFmt w:val="lowerLetter"/>
      <w:lvlText w:val="%2"/>
      <w:lvlJc w:val="left"/>
      <w:pPr>
        <w:ind w:left="2704" w:hanging="2704"/>
      </w:pPr>
      <w:rPr>
        <w:rFonts w:ascii="Cambria" w:eastAsia="Cambria" w:hAnsi="Cambria" w:cs="Cambria"/>
        <w:b w:val="0"/>
        <w:i w:val="0"/>
        <w:strike w:val="0"/>
        <w:color w:val="000000"/>
        <w:sz w:val="24"/>
        <w:szCs w:val="24"/>
        <w:u w:val="none"/>
        <w:shd w:val="clear" w:color="auto" w:fill="auto"/>
        <w:vertAlign w:val="baseline"/>
      </w:rPr>
    </w:lvl>
    <w:lvl w:ilvl="2">
      <w:start w:val="1"/>
      <w:numFmt w:val="lowerRoman"/>
      <w:lvlText w:val="%3"/>
      <w:lvlJc w:val="left"/>
      <w:pPr>
        <w:ind w:left="3424" w:hanging="3424"/>
      </w:pPr>
      <w:rPr>
        <w:rFonts w:ascii="Cambria" w:eastAsia="Cambria" w:hAnsi="Cambria" w:cs="Cambria"/>
        <w:b w:val="0"/>
        <w:i w:val="0"/>
        <w:strike w:val="0"/>
        <w:color w:val="000000"/>
        <w:sz w:val="24"/>
        <w:szCs w:val="24"/>
        <w:u w:val="none"/>
        <w:shd w:val="clear" w:color="auto" w:fill="auto"/>
        <w:vertAlign w:val="baseline"/>
      </w:rPr>
    </w:lvl>
    <w:lvl w:ilvl="3">
      <w:start w:val="1"/>
      <w:numFmt w:val="decimal"/>
      <w:lvlText w:val="%4"/>
      <w:lvlJc w:val="left"/>
      <w:pPr>
        <w:ind w:left="4144" w:hanging="4144"/>
      </w:pPr>
      <w:rPr>
        <w:rFonts w:ascii="Cambria" w:eastAsia="Cambria" w:hAnsi="Cambria" w:cs="Cambria"/>
        <w:b w:val="0"/>
        <w:i w:val="0"/>
        <w:strike w:val="0"/>
        <w:color w:val="000000"/>
        <w:sz w:val="24"/>
        <w:szCs w:val="24"/>
        <w:u w:val="none"/>
        <w:shd w:val="clear" w:color="auto" w:fill="auto"/>
        <w:vertAlign w:val="baseline"/>
      </w:rPr>
    </w:lvl>
    <w:lvl w:ilvl="4">
      <w:start w:val="1"/>
      <w:numFmt w:val="lowerLetter"/>
      <w:lvlText w:val="%5"/>
      <w:lvlJc w:val="left"/>
      <w:pPr>
        <w:ind w:left="4864" w:hanging="4864"/>
      </w:pPr>
      <w:rPr>
        <w:rFonts w:ascii="Cambria" w:eastAsia="Cambria" w:hAnsi="Cambria" w:cs="Cambria"/>
        <w:b w:val="0"/>
        <w:i w:val="0"/>
        <w:strike w:val="0"/>
        <w:color w:val="000000"/>
        <w:sz w:val="24"/>
        <w:szCs w:val="24"/>
        <w:u w:val="none"/>
        <w:shd w:val="clear" w:color="auto" w:fill="auto"/>
        <w:vertAlign w:val="baseline"/>
      </w:rPr>
    </w:lvl>
    <w:lvl w:ilvl="5">
      <w:start w:val="1"/>
      <w:numFmt w:val="lowerRoman"/>
      <w:lvlText w:val="%6"/>
      <w:lvlJc w:val="left"/>
      <w:pPr>
        <w:ind w:left="5584" w:hanging="5584"/>
      </w:pPr>
      <w:rPr>
        <w:rFonts w:ascii="Cambria" w:eastAsia="Cambria" w:hAnsi="Cambria" w:cs="Cambria"/>
        <w:b w:val="0"/>
        <w:i w:val="0"/>
        <w:strike w:val="0"/>
        <w:color w:val="000000"/>
        <w:sz w:val="24"/>
        <w:szCs w:val="24"/>
        <w:u w:val="none"/>
        <w:shd w:val="clear" w:color="auto" w:fill="auto"/>
        <w:vertAlign w:val="baseline"/>
      </w:rPr>
    </w:lvl>
    <w:lvl w:ilvl="6">
      <w:start w:val="1"/>
      <w:numFmt w:val="decimal"/>
      <w:lvlText w:val="%7"/>
      <w:lvlJc w:val="left"/>
      <w:pPr>
        <w:ind w:left="6304" w:hanging="6304"/>
      </w:pPr>
      <w:rPr>
        <w:rFonts w:ascii="Cambria" w:eastAsia="Cambria" w:hAnsi="Cambria" w:cs="Cambria"/>
        <w:b w:val="0"/>
        <w:i w:val="0"/>
        <w:strike w:val="0"/>
        <w:color w:val="000000"/>
        <w:sz w:val="24"/>
        <w:szCs w:val="24"/>
        <w:u w:val="none"/>
        <w:shd w:val="clear" w:color="auto" w:fill="auto"/>
        <w:vertAlign w:val="baseline"/>
      </w:rPr>
    </w:lvl>
    <w:lvl w:ilvl="7">
      <w:start w:val="1"/>
      <w:numFmt w:val="lowerLetter"/>
      <w:lvlText w:val="%8"/>
      <w:lvlJc w:val="left"/>
      <w:pPr>
        <w:ind w:left="7024" w:hanging="7024"/>
      </w:pPr>
      <w:rPr>
        <w:rFonts w:ascii="Cambria" w:eastAsia="Cambria" w:hAnsi="Cambria" w:cs="Cambria"/>
        <w:b w:val="0"/>
        <w:i w:val="0"/>
        <w:strike w:val="0"/>
        <w:color w:val="000000"/>
        <w:sz w:val="24"/>
        <w:szCs w:val="24"/>
        <w:u w:val="none"/>
        <w:shd w:val="clear" w:color="auto" w:fill="auto"/>
        <w:vertAlign w:val="baseline"/>
      </w:rPr>
    </w:lvl>
    <w:lvl w:ilvl="8">
      <w:start w:val="1"/>
      <w:numFmt w:val="lowerRoman"/>
      <w:lvlText w:val="%9"/>
      <w:lvlJc w:val="left"/>
      <w:pPr>
        <w:ind w:left="7744" w:hanging="7744"/>
      </w:pPr>
      <w:rPr>
        <w:rFonts w:ascii="Cambria" w:eastAsia="Cambria" w:hAnsi="Cambria" w:cs="Cambria"/>
        <w:b w:val="0"/>
        <w:i w:val="0"/>
        <w:strike w:val="0"/>
        <w:color w:val="000000"/>
        <w:sz w:val="24"/>
        <w:szCs w:val="24"/>
        <w:u w:val="none"/>
        <w:shd w:val="clear" w:color="auto" w:fill="auto"/>
        <w:vertAlign w:val="baseline"/>
      </w:rPr>
    </w:lvl>
  </w:abstractNum>
  <w:num w:numId="1" w16cid:durableId="247077453">
    <w:abstractNumId w:val="1"/>
  </w:num>
  <w:num w:numId="2" w16cid:durableId="12544368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7"/>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0BDA"/>
    <w:rsid w:val="00240BDA"/>
    <w:rsid w:val="00367BD7"/>
    <w:rsid w:val="009D433E"/>
    <w:rsid w:val="00B60C06"/>
    <w:rsid w:val="00EC243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3E3A69EC"/>
  <w15:docId w15:val="{294E1F37-050E-0347-8C7E-6229A87C1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n-CA" w:eastAsia="en-US" w:bidi="ar-SA"/>
      </w:rPr>
    </w:rPrDefault>
    <w:pPrDefault>
      <w:pPr>
        <w:spacing w:after="3" w:line="278" w:lineRule="auto"/>
        <w:ind w:left="10" w:right="10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0139887"/>
    <w:pPr>
      <w:ind w:hanging="10"/>
    </w:pPr>
    <w:rPr>
      <w:color w:val="000000" w:themeColor="text1"/>
    </w:rPr>
  </w:style>
  <w:style w:type="paragraph" w:styleId="Heading1">
    <w:name w:val="heading 1"/>
    <w:basedOn w:val="Normal"/>
    <w:next w:val="Normal"/>
    <w:link w:val="Heading1Char"/>
    <w:uiPriority w:val="9"/>
    <w:qFormat/>
    <w:rsid w:val="501398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501398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501398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501398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501398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501398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501398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50139887"/>
    <w:pPr>
      <w:keepNext/>
      <w:keepLines/>
      <w:spacing w:after="0"/>
      <w:outlineLvl w:val="7"/>
    </w:pPr>
    <w:rPr>
      <w:rFonts w:eastAsiaTheme="majorEastAsia" w:cstheme="majorBidi"/>
      <w:i/>
      <w:iCs/>
      <w:color w:val="272727"/>
    </w:rPr>
  </w:style>
  <w:style w:type="paragraph" w:styleId="Heading9">
    <w:name w:val="heading 9"/>
    <w:basedOn w:val="Normal"/>
    <w:next w:val="Normal"/>
    <w:link w:val="Heading9Char"/>
    <w:uiPriority w:val="9"/>
    <w:semiHidden/>
    <w:unhideWhenUsed/>
    <w:qFormat/>
    <w:rsid w:val="50139887"/>
    <w:pPr>
      <w:keepNext/>
      <w:keepLines/>
      <w:spacing w:after="0"/>
      <w:outlineLvl w:val="8"/>
    </w:pPr>
    <w:rPr>
      <w:rFonts w:eastAsiaTheme="majorEastAsia" w:cstheme="majorBidi"/>
      <w:color w:val="2727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50139887"/>
    <w:pPr>
      <w:spacing w:after="80"/>
      <w:contextualSpacing/>
    </w:pPr>
    <w:rPr>
      <w:rFonts w:asciiTheme="majorHAnsi" w:eastAsiaTheme="majorEastAsia" w:hAnsiTheme="majorHAnsi" w:cstheme="majorBidi"/>
      <w:sz w:val="56"/>
      <w:szCs w:val="56"/>
    </w:rPr>
  </w:style>
  <w:style w:type="character" w:customStyle="1" w:styleId="Heading1Char">
    <w:name w:val="Heading 1 Char"/>
    <w:basedOn w:val="DefaultParagraphFont"/>
    <w:link w:val="Heading1"/>
    <w:rsid w:val="0054136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54136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rsid w:val="0054136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136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136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13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13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13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1367"/>
    <w:rPr>
      <w:rFonts w:eastAsiaTheme="majorEastAsia" w:cstheme="majorBidi"/>
      <w:color w:val="272727" w:themeColor="text1" w:themeTint="D8"/>
    </w:rPr>
  </w:style>
  <w:style w:type="character" w:customStyle="1" w:styleId="TitleChar">
    <w:name w:val="Title Char"/>
    <w:basedOn w:val="DefaultParagraphFont"/>
    <w:link w:val="Title"/>
    <w:uiPriority w:val="10"/>
    <w:rsid w:val="005413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5413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50139887"/>
    <w:pPr>
      <w:spacing w:before="160"/>
      <w:jc w:val="center"/>
    </w:pPr>
    <w:rPr>
      <w:i/>
      <w:iCs/>
      <w:color w:val="404040" w:themeColor="text1" w:themeTint="BF"/>
    </w:rPr>
  </w:style>
  <w:style w:type="character" w:customStyle="1" w:styleId="QuoteChar">
    <w:name w:val="Quote Char"/>
    <w:basedOn w:val="DefaultParagraphFont"/>
    <w:link w:val="Quote"/>
    <w:uiPriority w:val="29"/>
    <w:rsid w:val="00541367"/>
    <w:rPr>
      <w:i/>
      <w:iCs/>
      <w:color w:val="404040" w:themeColor="text1" w:themeTint="BF"/>
    </w:rPr>
  </w:style>
  <w:style w:type="paragraph" w:styleId="ListParagraph">
    <w:name w:val="List Paragraph"/>
    <w:basedOn w:val="Normal"/>
    <w:uiPriority w:val="34"/>
    <w:qFormat/>
    <w:rsid w:val="50139887"/>
    <w:pPr>
      <w:ind w:left="720"/>
      <w:contextualSpacing/>
    </w:pPr>
  </w:style>
  <w:style w:type="character" w:styleId="IntenseEmphasis">
    <w:name w:val="Intense Emphasis"/>
    <w:basedOn w:val="DefaultParagraphFont"/>
    <w:uiPriority w:val="21"/>
    <w:qFormat/>
    <w:rsid w:val="00541367"/>
    <w:rPr>
      <w:i/>
      <w:iCs/>
      <w:color w:val="0F4761" w:themeColor="accent1" w:themeShade="BF"/>
    </w:rPr>
  </w:style>
  <w:style w:type="paragraph" w:styleId="IntenseQuote">
    <w:name w:val="Intense Quote"/>
    <w:basedOn w:val="Normal"/>
    <w:next w:val="Normal"/>
    <w:link w:val="IntenseQuoteChar"/>
    <w:uiPriority w:val="30"/>
    <w:qFormat/>
    <w:rsid w:val="501398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1367"/>
    <w:rPr>
      <w:i/>
      <w:iCs/>
      <w:color w:val="0F4761" w:themeColor="accent1" w:themeShade="BF"/>
    </w:rPr>
  </w:style>
  <w:style w:type="character" w:styleId="IntenseReference">
    <w:name w:val="Intense Reference"/>
    <w:basedOn w:val="DefaultParagraphFont"/>
    <w:uiPriority w:val="32"/>
    <w:qFormat/>
    <w:rsid w:val="00541367"/>
    <w:rPr>
      <w:b/>
      <w:bCs/>
      <w:smallCaps/>
      <w:color w:val="0F4761" w:themeColor="accent1" w:themeShade="BF"/>
      <w:spacing w:val="5"/>
    </w:rPr>
  </w:style>
  <w:style w:type="character" w:styleId="Hyperlink">
    <w:name w:val="Hyperlink"/>
    <w:basedOn w:val="DefaultParagraphFont"/>
    <w:uiPriority w:val="99"/>
    <w:unhideWhenUsed/>
    <w:rsid w:val="006555F5"/>
    <w:rPr>
      <w:color w:val="0000FF"/>
      <w:u w:val="single"/>
    </w:rPr>
  </w:style>
  <w:style w:type="paragraph" w:styleId="FootnoteText">
    <w:name w:val="footnote text"/>
    <w:basedOn w:val="Normal"/>
    <w:link w:val="FootnoteTextChar"/>
    <w:uiPriority w:val="99"/>
    <w:semiHidden/>
    <w:unhideWhenUsed/>
    <w:rsid w:val="50139887"/>
    <w:pPr>
      <w:spacing w:after="0"/>
    </w:pPr>
    <w:rPr>
      <w:sz w:val="20"/>
      <w:szCs w:val="20"/>
    </w:rPr>
  </w:style>
  <w:style w:type="character" w:customStyle="1" w:styleId="FootnoteTextChar">
    <w:name w:val="Footnote Text Char"/>
    <w:basedOn w:val="DefaultParagraphFont"/>
    <w:link w:val="FootnoteText"/>
    <w:uiPriority w:val="99"/>
    <w:semiHidden/>
    <w:rsid w:val="003D3A4D"/>
    <w:rPr>
      <w:rFonts w:ascii="Cambria" w:eastAsia="Cambria" w:hAnsi="Cambria" w:cs="Cambria"/>
      <w:color w:val="000000"/>
      <w:sz w:val="20"/>
      <w:szCs w:val="20"/>
      <w:lang w:val="en-CA"/>
    </w:rPr>
  </w:style>
  <w:style w:type="character" w:styleId="FootnoteReference">
    <w:name w:val="footnote reference"/>
    <w:basedOn w:val="DefaultParagraphFont"/>
    <w:uiPriority w:val="99"/>
    <w:semiHidden/>
    <w:unhideWhenUsed/>
    <w:rsid w:val="003D3A4D"/>
    <w:rPr>
      <w:vertAlign w:val="superscript"/>
    </w:rPr>
  </w:style>
  <w:style w:type="character" w:styleId="UnresolvedMention">
    <w:name w:val="Unresolved Mention"/>
    <w:basedOn w:val="DefaultParagraphFont"/>
    <w:uiPriority w:val="99"/>
    <w:semiHidden/>
    <w:unhideWhenUsed/>
    <w:rsid w:val="0031780D"/>
    <w:rPr>
      <w:color w:val="605E5C"/>
      <w:shd w:val="clear" w:color="auto" w:fill="E1DFDD"/>
    </w:rPr>
  </w:style>
  <w:style w:type="table" w:customStyle="1" w:styleId="TableGrid1">
    <w:name w:val="Table Grid1"/>
    <w:rsid w:val="00C457E8"/>
    <w:pPr>
      <w:spacing w:after="0" w:line="240" w:lineRule="auto"/>
    </w:pPr>
    <w:rPr>
      <w:rFonts w:eastAsiaTheme="minorEastAsia"/>
    </w:rPr>
    <w:tblPr>
      <w:tblCellMar>
        <w:top w:w="0" w:type="dxa"/>
        <w:left w:w="0" w:type="dxa"/>
        <w:bottom w:w="0" w:type="dxa"/>
        <w:right w:w="0" w:type="dxa"/>
      </w:tblCellMar>
    </w:tblPr>
  </w:style>
  <w:style w:type="paragraph" w:styleId="TOC1">
    <w:name w:val="toc 1"/>
    <w:basedOn w:val="Normal"/>
    <w:next w:val="Normal"/>
    <w:uiPriority w:val="39"/>
    <w:unhideWhenUsed/>
    <w:rsid w:val="50139887"/>
    <w:pPr>
      <w:spacing w:after="100"/>
    </w:pPr>
  </w:style>
  <w:style w:type="paragraph" w:styleId="TOC2">
    <w:name w:val="toc 2"/>
    <w:basedOn w:val="Normal"/>
    <w:next w:val="Normal"/>
    <w:uiPriority w:val="39"/>
    <w:unhideWhenUsed/>
    <w:rsid w:val="50139887"/>
    <w:pPr>
      <w:spacing w:after="100"/>
      <w:ind w:left="220"/>
    </w:pPr>
  </w:style>
  <w:style w:type="paragraph" w:styleId="TOC3">
    <w:name w:val="toc 3"/>
    <w:basedOn w:val="Normal"/>
    <w:next w:val="Normal"/>
    <w:uiPriority w:val="39"/>
    <w:unhideWhenUsed/>
    <w:rsid w:val="50139887"/>
    <w:pPr>
      <w:spacing w:after="100"/>
      <w:ind w:left="440"/>
    </w:pPr>
  </w:style>
  <w:style w:type="paragraph" w:styleId="TOC4">
    <w:name w:val="toc 4"/>
    <w:basedOn w:val="Normal"/>
    <w:next w:val="Normal"/>
    <w:uiPriority w:val="39"/>
    <w:unhideWhenUsed/>
    <w:rsid w:val="50139887"/>
    <w:pPr>
      <w:spacing w:after="100"/>
      <w:ind w:left="660"/>
    </w:pPr>
  </w:style>
  <w:style w:type="paragraph" w:styleId="TOC5">
    <w:name w:val="toc 5"/>
    <w:basedOn w:val="Normal"/>
    <w:next w:val="Normal"/>
    <w:uiPriority w:val="39"/>
    <w:unhideWhenUsed/>
    <w:rsid w:val="50139887"/>
    <w:pPr>
      <w:spacing w:after="100"/>
      <w:ind w:left="880"/>
    </w:pPr>
  </w:style>
  <w:style w:type="paragraph" w:styleId="TOC6">
    <w:name w:val="toc 6"/>
    <w:basedOn w:val="Normal"/>
    <w:next w:val="Normal"/>
    <w:uiPriority w:val="39"/>
    <w:unhideWhenUsed/>
    <w:rsid w:val="50139887"/>
    <w:pPr>
      <w:spacing w:after="100"/>
      <w:ind w:left="1100"/>
    </w:pPr>
  </w:style>
  <w:style w:type="paragraph" w:styleId="TOC7">
    <w:name w:val="toc 7"/>
    <w:basedOn w:val="Normal"/>
    <w:next w:val="Normal"/>
    <w:uiPriority w:val="39"/>
    <w:unhideWhenUsed/>
    <w:rsid w:val="50139887"/>
    <w:pPr>
      <w:spacing w:after="100"/>
      <w:ind w:left="1320"/>
    </w:pPr>
  </w:style>
  <w:style w:type="paragraph" w:styleId="TOC8">
    <w:name w:val="toc 8"/>
    <w:basedOn w:val="Normal"/>
    <w:next w:val="Normal"/>
    <w:uiPriority w:val="39"/>
    <w:unhideWhenUsed/>
    <w:rsid w:val="50139887"/>
    <w:pPr>
      <w:spacing w:after="100"/>
      <w:ind w:left="1540"/>
    </w:pPr>
  </w:style>
  <w:style w:type="paragraph" w:styleId="TOC9">
    <w:name w:val="toc 9"/>
    <w:basedOn w:val="Normal"/>
    <w:next w:val="Normal"/>
    <w:uiPriority w:val="39"/>
    <w:unhideWhenUsed/>
    <w:rsid w:val="50139887"/>
    <w:pPr>
      <w:spacing w:after="100"/>
      <w:ind w:left="1760"/>
    </w:pPr>
  </w:style>
  <w:style w:type="paragraph" w:styleId="EndnoteText">
    <w:name w:val="endnote text"/>
    <w:basedOn w:val="Normal"/>
    <w:uiPriority w:val="99"/>
    <w:semiHidden/>
    <w:unhideWhenUsed/>
    <w:rsid w:val="50139887"/>
    <w:pPr>
      <w:spacing w:after="0"/>
    </w:pPr>
    <w:rPr>
      <w:sz w:val="20"/>
      <w:szCs w:val="20"/>
    </w:rPr>
  </w:style>
  <w:style w:type="paragraph" w:styleId="Footer">
    <w:name w:val="footer"/>
    <w:basedOn w:val="Normal"/>
    <w:uiPriority w:val="99"/>
    <w:unhideWhenUsed/>
    <w:rsid w:val="50139887"/>
    <w:pPr>
      <w:tabs>
        <w:tab w:val="center" w:pos="4680"/>
        <w:tab w:val="right" w:pos="9360"/>
      </w:tabs>
      <w:spacing w:after="0"/>
    </w:pPr>
  </w:style>
  <w:style w:type="paragraph" w:styleId="Header">
    <w:name w:val="header"/>
    <w:basedOn w:val="Normal"/>
    <w:uiPriority w:val="99"/>
    <w:unhideWhenUsed/>
    <w:rsid w:val="50139887"/>
    <w:pPr>
      <w:tabs>
        <w:tab w:val="center" w:pos="4680"/>
        <w:tab w:val="right" w:pos="9360"/>
      </w:tabs>
      <w:spacing w:after="0"/>
    </w:pPr>
  </w:style>
  <w:style w:type="character" w:styleId="PlaceholderText">
    <w:name w:val="Placeholder Text"/>
    <w:basedOn w:val="DefaultParagraphFont"/>
    <w:uiPriority w:val="99"/>
    <w:semiHidden/>
    <w:rsid w:val="50139887"/>
    <w:rPr>
      <w:color w:val="808080" w:themeColor="background1" w:themeShade="80"/>
    </w:r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ageNumber">
    <w:name w:val="page number"/>
    <w:basedOn w:val="DefaultParagraphFont"/>
    <w:uiPriority w:val="99"/>
    <w:semiHidden/>
    <w:unhideWhenUsed/>
    <w:rsid w:val="005C55C6"/>
  </w:style>
  <w:style w:type="table" w:styleId="TableGrid">
    <w:name w:val="Table Grid"/>
    <w:basedOn w:val="TableNormal"/>
    <w:uiPriority w:val="39"/>
    <w:rsid w:val="001034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86203"/>
    <w:rPr>
      <w:sz w:val="16"/>
      <w:szCs w:val="16"/>
    </w:rPr>
  </w:style>
  <w:style w:type="paragraph" w:styleId="CommentText">
    <w:name w:val="annotation text"/>
    <w:basedOn w:val="Normal"/>
    <w:link w:val="CommentTextChar"/>
    <w:uiPriority w:val="99"/>
    <w:unhideWhenUsed/>
    <w:rsid w:val="00886203"/>
    <w:pPr>
      <w:spacing w:line="240" w:lineRule="auto"/>
    </w:pPr>
    <w:rPr>
      <w:sz w:val="20"/>
      <w:szCs w:val="20"/>
    </w:rPr>
  </w:style>
  <w:style w:type="character" w:customStyle="1" w:styleId="CommentTextChar">
    <w:name w:val="Comment Text Char"/>
    <w:basedOn w:val="DefaultParagraphFont"/>
    <w:link w:val="CommentText"/>
    <w:uiPriority w:val="99"/>
    <w:rsid w:val="00886203"/>
    <w:rPr>
      <w:rFonts w:ascii="Cambria" w:eastAsia="Cambria" w:hAnsi="Cambria" w:cs="Cambria"/>
      <w:color w:val="000000" w:themeColor="text1"/>
      <w:sz w:val="20"/>
      <w:szCs w:val="20"/>
      <w:lang w:val="en-CA"/>
    </w:rPr>
  </w:style>
  <w:style w:type="paragraph" w:styleId="CommentSubject">
    <w:name w:val="annotation subject"/>
    <w:basedOn w:val="CommentText"/>
    <w:next w:val="CommentText"/>
    <w:link w:val="CommentSubjectChar"/>
    <w:uiPriority w:val="99"/>
    <w:semiHidden/>
    <w:unhideWhenUsed/>
    <w:rsid w:val="00886203"/>
    <w:rPr>
      <w:b/>
      <w:bCs/>
    </w:rPr>
  </w:style>
  <w:style w:type="character" w:customStyle="1" w:styleId="CommentSubjectChar">
    <w:name w:val="Comment Subject Char"/>
    <w:basedOn w:val="CommentTextChar"/>
    <w:link w:val="CommentSubject"/>
    <w:uiPriority w:val="99"/>
    <w:semiHidden/>
    <w:rsid w:val="00886203"/>
    <w:rPr>
      <w:rFonts w:ascii="Cambria" w:eastAsia="Cambria" w:hAnsi="Cambria" w:cs="Cambria"/>
      <w:b/>
      <w:bCs/>
      <w:color w:val="000000" w:themeColor="text1"/>
      <w:sz w:val="20"/>
      <w:szCs w:val="20"/>
      <w:lang w:val="en-CA"/>
    </w:rPr>
  </w:style>
  <w:style w:type="paragraph" w:styleId="Revision">
    <w:name w:val="Revision"/>
    <w:hidden/>
    <w:uiPriority w:val="99"/>
    <w:semiHidden/>
    <w:rsid w:val="00886203"/>
    <w:pPr>
      <w:spacing w:after="0" w:line="240" w:lineRule="auto"/>
    </w:pPr>
    <w:rPr>
      <w:color w:val="000000" w:themeColor="text1"/>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2.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theme" Target="theme/theme1.xml"/><Relationship Id="rId10"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mailto:Ahmad.Elnahas@lhsc.on.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hcJnNbH/Ogi28xueI/Q6xfJACA==">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411C200-5D30-1440-BB0D-F3537B6BCD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32</Pages>
  <Words>5118</Words>
  <Characters>29178</Characters>
  <Application>Microsoft Office Word</Application>
  <DocSecurity>0</DocSecurity>
  <Lines>243</Lines>
  <Paragraphs>68</Paragraphs>
  <ScaleCrop>false</ScaleCrop>
  <Company/>
  <LinksUpToDate>false</LinksUpToDate>
  <CharactersWithSpaces>34228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Ahmad Elnahas</dc:creator>
  <cp:lastModifiedBy>Kwong, Andrew</cp:lastModifiedBy>
  <cp:revision>3</cp:revision>
  <dcterms:created xsi:type="dcterms:W3CDTF">2025-02-08T15:32:00Z</dcterms:created>
  <dcterms:modified xsi:type="dcterms:W3CDTF">2025-02-08T16:03:00Z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0x010100DB06462ED57E824692822185EA0102F1</vt:lpwstr>
  </property>
  <property fmtid="{D5CDD505-2E9C-101B-9397-08002B2CF9AE}" pid="3" name="GrammarlyDocumentId">
    <vt:lpwstr>ec83b0d94e53aef283c2a90d4d07be447ad9a3cbcb261fe82bc3f6b255d2cca0</vt:lpwstr>
  </property>
</Properties>
</file>